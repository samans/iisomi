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C9192E" w14:textId="77777777" w:rsidR="00FB3972" w:rsidRDefault="003C42B1" w:rsidP="00FB3972">
      <w:bookmarkStart w:id="0" w:name="_Hlk517248714"/>
      <w:r>
        <w:rPr>
          <w:noProof/>
        </w:rPr>
        <w:pict w14:anchorId="7969814E">
          <v:shapetype id="_x0000_t202" coordsize="21600,21600" o:spt="202" path="m,l,21600r21600,l21600,xe">
            <v:stroke joinstyle="miter"/>
            <v:path gradientshapeok="t" o:connecttype="rect"/>
          </v:shapetype>
          <v:shape id="Text Box 6" o:spid="_x0000_s1107" type="#_x0000_t202" style="position:absolute;margin-left:172.6pt;margin-top:-8.65pt;width:187.05pt;height:105.3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" filled="f" stroked="f">
            <v:textbox style="mso-next-textbox:#Text Box 6">
              <w:txbxContent>
                <w:p w14:paraId="15F345F2" w14:textId="77777777" w:rsidR="003C42B1" w:rsidRDefault="003C42B1" w:rsidP="00FB3972">
                  <w:r>
                    <w:rPr>
                      <w:noProof/>
                      <w:lang w:eastAsia="en-US"/>
                    </w:rPr>
                    <w:drawing>
                      <wp:inline distT="0" distB="0" distL="0" distR="0" wp14:anchorId="30CF1DE5" wp14:editId="14BAB0E3">
                        <wp:extent cx="1812290" cy="1245870"/>
                        <wp:effectExtent l="0" t="0" r="0" b="0"/>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F_WITH-GRADIENT.png"/>
                                <pic:cNvPicPr/>
                              </pic:nvPicPr>
                              <pic:blipFill>
                                <a:blip r:embed="rId8">
                                  <a:extLst>
                                    <a:ext uri="{28A0092B-C50C-407E-A947-70E740481C1C}">
                                      <a14:useLocalDpi xmlns:a14="http://schemas.microsoft.com/office/drawing/2010/main" val="0"/>
                                    </a:ext>
                                  </a:extLst>
                                </a:blip>
                                <a:stretch>
                                  <a:fillRect/>
                                </a:stretch>
                              </pic:blipFill>
                              <pic:spPr>
                                <a:xfrm>
                                  <a:off x="0" y="0"/>
                                  <a:ext cx="1812290" cy="1245870"/>
                                </a:xfrm>
                                <a:prstGeom prst="rect">
                                  <a:avLst/>
                                </a:prstGeom>
                              </pic:spPr>
                            </pic:pic>
                          </a:graphicData>
                        </a:graphic>
                      </wp:inline>
                    </w:drawing>
                  </w:r>
                </w:p>
              </w:txbxContent>
            </v:textbox>
            <w10:wrap type="square"/>
          </v:shape>
        </w:pict>
      </w:r>
    </w:p>
    <w:p w14:paraId="70D7E6E1" w14:textId="77777777" w:rsidR="00FB3972" w:rsidRDefault="00FB3972" w:rsidP="00FB3972"/>
    <w:p w14:paraId="25C13888" w14:textId="77777777" w:rsidR="00FB3972" w:rsidRDefault="00FB3972" w:rsidP="00FB3972"/>
    <w:p w14:paraId="00A27760" w14:textId="77777777" w:rsidR="00FB3972" w:rsidRDefault="00FB3972" w:rsidP="00FB3972"/>
    <w:p w14:paraId="73CA59AA" w14:textId="77777777" w:rsidR="00FB3972" w:rsidRDefault="00FB3972" w:rsidP="00FB3972"/>
    <w:p w14:paraId="34DECD04" w14:textId="77777777" w:rsidR="00FB3972" w:rsidRDefault="00FB3972" w:rsidP="00FB3972"/>
    <w:p w14:paraId="626BD403" w14:textId="77777777" w:rsidR="00FB3972" w:rsidRDefault="003C42B1" w:rsidP="00FB3972">
      <w:r>
        <w:rPr>
          <w:noProof/>
        </w:rPr>
        <w:pict w14:anchorId="5F92988D">
          <v:shape id="Text Box 3" o:spid="_x0000_s1106" type="#_x0000_t202" style="position:absolute;margin-left:175.05pt;margin-top:19.2pt;width:274.95pt;height:210pt;z-index:251680256;visibility:visible;mso-wrap-distance-left:9pt;mso-wrap-distance-top:0;mso-wrap-distance-right:9pt;mso-wrap-distance-bottom:0;mso-position-horizontal:absolute;mso-position-horizontal-relative:text;mso-position-vertical:absolute;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" filled="f" stroked="f">
            <v:textbox style="mso-next-textbox:#Text Box 3">
              <w:txbxContent>
                <w:p w14:paraId="5920AE02" w14:textId="57C7ED4B" w:rsidR="003C42B1" w:rsidRPr="00B50117" w:rsidRDefault="003C42B1" w:rsidP="00FB3972">
                  <w:pPr>
                    <w:pStyle w:val="Titel"/>
                  </w:pPr>
                  <w:r>
                    <w:t>Papyrus</w:t>
                  </w:r>
                  <w:r w:rsidRPr="00DA73D9">
                    <w:t xml:space="preserve"> Guidelines</w:t>
                  </w:r>
                </w:p>
                <w:p w14:paraId="47A58591" w14:textId="77777777" w:rsidR="003C42B1" w:rsidRDefault="003C42B1" w:rsidP="00FB3972">
                  <w:pPr>
                    <w:spacing w:before="120" w:after="0"/>
                    <w:jc w:val="right"/>
                    <w:rPr>
                      <w:rFonts w:asciiTheme="minorHAnsi" w:hAnsiTheme="minorHAnsi"/>
                    </w:rPr>
                  </w:pPr>
                  <w:r w:rsidRPr="00D84324">
                    <w:rPr>
                      <w:rFonts w:asciiTheme="minorHAnsi" w:hAnsiTheme="minorHAnsi"/>
                      <w:noProof/>
                      <w:lang w:val="de-DE" w:eastAsia="de-DE"/>
                    </w:rPr>
                    <w:drawing>
                      <wp:inline distT="0" distB="0" distL="0" distR="0" wp14:anchorId="3401D9FA" wp14:editId="46141E8B">
                        <wp:extent cx="1154142" cy="698740"/>
                        <wp:effectExtent l="19050" t="0" r="7908" b="0"/>
                        <wp:docPr id="106" name="Bild 1" descr="Papyrus Logo"/>
                        <wp:cNvGraphicFramePr/>
                        <a:graphic xmlns:a="http://schemas.openxmlformats.org/drawingml/2006/main">
                          <a:graphicData uri="http://schemas.openxmlformats.org/drawingml/2006/picture">
                            <pic:pic xmlns:pic="http://schemas.openxmlformats.org/drawingml/2006/picture">
                              <pic:nvPicPr>
                                <pic:cNvPr id="42" name="Picture 52" descr="Papyrus Logo"/>
                                <pic:cNvPicPr>
                                  <a:picLocks noChangeAspect="1" noChangeArrowheads="1"/>
                                </pic:cNvPicPr>
                              </pic:nvPicPr>
                              <pic:blipFill>
                                <a:blip r:embed="rId9"/>
                                <a:srcRect/>
                                <a:stretch>
                                  <a:fillRect/>
                                </a:stretch>
                              </pic:blipFill>
                              <pic:spPr bwMode="auto">
                                <a:xfrm>
                                  <a:off x="0" y="0"/>
                                  <a:ext cx="1154142" cy="698740"/>
                                </a:xfrm>
                                <a:prstGeom prst="rect">
                                  <a:avLst/>
                                </a:prstGeom>
                                <a:noFill/>
                              </pic:spPr>
                            </pic:pic>
                          </a:graphicData>
                        </a:graphic>
                      </wp:inline>
                    </w:drawing>
                  </w:r>
                </w:p>
                <w:p w14:paraId="528BD73D" w14:textId="77777777" w:rsidR="003C42B1" w:rsidRDefault="003C42B1" w:rsidP="00FB3972">
                  <w:pPr>
                    <w:spacing w:after="0" w:line="260" w:lineRule="exact"/>
                    <w:rPr>
                      <w:rFonts w:asciiTheme="minorHAnsi" w:hAnsiTheme="minorHAnsi"/>
                    </w:rPr>
                  </w:pPr>
                </w:p>
                <w:p w14:paraId="247BBC53" w14:textId="21D44FE5" w:rsidR="003C42B1" w:rsidRPr="0086637E" w:rsidRDefault="003C42B1" w:rsidP="00FB3972">
                  <w:pPr>
                    <w:spacing w:after="0" w:line="260" w:lineRule="exact"/>
                    <w:rPr>
                      <w:rFonts w:asciiTheme="minorHAnsi" w:hAnsiTheme="minorHAnsi"/>
                    </w:rPr>
                  </w:pPr>
                  <w:r>
                    <w:rPr>
                      <w:rFonts w:asciiTheme="minorHAnsi" w:hAnsiTheme="minorHAnsi"/>
                    </w:rPr>
                    <w:t>Draft TR-515 v1.3.0</w:t>
                  </w:r>
                  <w:del w:id="1" w:author="Zeuner, Bernd" w:date="2018-11-29T14:50:00Z">
                    <w:r w:rsidDel="00651A1D">
                      <w:rPr>
                        <w:rFonts w:asciiTheme="minorHAnsi" w:hAnsiTheme="minorHAnsi"/>
                      </w:rPr>
                      <w:delText>1</w:delText>
                    </w:r>
                  </w:del>
                  <w:ins w:id="2" w:author="Zeuner, Bernd" w:date="2018-11-29T14:50:00Z">
                    <w:r>
                      <w:rPr>
                        <w:rFonts w:asciiTheme="minorHAnsi" w:hAnsiTheme="minorHAnsi"/>
                      </w:rPr>
                      <w:t>2</w:t>
                    </w:r>
                  </w:ins>
                </w:p>
                <w:p w14:paraId="39F486B5" w14:textId="3CD25DAA" w:rsidR="003C42B1" w:rsidRDefault="003C42B1" w:rsidP="00FB3972">
                  <w:pPr>
                    <w:spacing w:after="0" w:line="260" w:lineRule="exact"/>
                    <w:rPr>
                      <w:rFonts w:asciiTheme="minorHAnsi" w:hAnsiTheme="minorHAnsi"/>
                    </w:rPr>
                  </w:pPr>
                  <w:ins w:id="3" w:author="Zeuner, Bernd [2]" w:date="2021-09-02T07:59:00Z">
                    <w:r>
                      <w:rPr>
                        <w:rFonts w:asciiTheme="minorHAnsi" w:hAnsiTheme="minorHAnsi"/>
                      </w:rPr>
                      <w:t>September 2</w:t>
                    </w:r>
                  </w:ins>
                  <w:ins w:id="4" w:author="Zeuner, Bernd [2]" w:date="2021-08-20T13:11:00Z">
                    <w:r>
                      <w:rPr>
                        <w:rFonts w:asciiTheme="minorHAnsi" w:hAnsiTheme="minorHAnsi"/>
                      </w:rPr>
                      <w:t>, 2021</w:t>
                    </w:r>
                  </w:ins>
                  <w:ins w:id="5" w:author="Zeuner, Bernd" w:date="2018-11-29T14:50:00Z">
                    <w:del w:id="6" w:author="Zeuner, Bernd [2]" w:date="2021-08-20T13:11:00Z">
                      <w:r w:rsidDel="00F200A8">
                        <w:rPr>
                          <w:rFonts w:asciiTheme="minorHAnsi" w:hAnsiTheme="minorHAnsi"/>
                        </w:rPr>
                        <w:delText>November 29</w:delText>
                      </w:r>
                    </w:del>
                  </w:ins>
                  <w:del w:id="7" w:author="Zeuner, Bernd" w:date="2018-11-29T14:51:00Z">
                    <w:r w:rsidDel="00651A1D">
                      <w:rPr>
                        <w:rFonts w:asciiTheme="minorHAnsi" w:hAnsiTheme="minorHAnsi"/>
                      </w:rPr>
                      <w:delText>August 27</w:delText>
                    </w:r>
                  </w:del>
                  <w:del w:id="8" w:author="Zeuner, Bernd [2]" w:date="2021-08-20T13:11:00Z">
                    <w:r w:rsidDel="00F200A8">
                      <w:rPr>
                        <w:rFonts w:asciiTheme="minorHAnsi" w:hAnsiTheme="minorHAnsi"/>
                      </w:rPr>
                      <w:delText>, 2018</w:delText>
                    </w:r>
                  </w:del>
                </w:p>
                <w:p w14:paraId="1B15968B" w14:textId="77777777" w:rsidR="003C42B1" w:rsidRDefault="003C42B1" w:rsidP="00FB3972"/>
                <w:p w14:paraId="263D0B4B" w14:textId="77777777" w:rsidR="003C42B1" w:rsidRPr="009C5170" w:rsidRDefault="003C42B1" w:rsidP="00FB3972">
                  <w:pPr>
                    <w:rPr>
                      <w:rFonts w:asciiTheme="minorHAnsi" w:hAnsiTheme="minorHAnsi" w:cstheme="minorHAnsi"/>
                      <w:color w:val="FF0000"/>
                      <w:sz w:val="40"/>
                      <w:szCs w:val="40"/>
                    </w:rPr>
                  </w:pPr>
                  <w:r w:rsidRPr="009C5170">
                    <w:rPr>
                      <w:rFonts w:asciiTheme="minorHAnsi" w:hAnsiTheme="minorHAnsi" w:cstheme="minorHAnsi"/>
                      <w:color w:val="FF0000"/>
                      <w:sz w:val="40"/>
                      <w:szCs w:val="40"/>
                    </w:rPr>
                    <w:t>Work in progress!</w:t>
                  </w:r>
                </w:p>
                <w:p w14:paraId="0EE709F3" w14:textId="77777777" w:rsidR="003C42B1" w:rsidRDefault="003C42B1" w:rsidP="00FB3972"/>
              </w:txbxContent>
            </v:textbox>
          </v:shape>
        </w:pict>
      </w:r>
    </w:p>
    <w:p w14:paraId="5DB174D1" w14:textId="77777777" w:rsidR="00FB3972" w:rsidRDefault="00FB3972" w:rsidP="00FB3972"/>
    <w:p w14:paraId="7BDB6E2F" w14:textId="77777777" w:rsidR="00FB3972" w:rsidRDefault="00FB3972" w:rsidP="00FB3972"/>
    <w:p w14:paraId="2C1EEF5F" w14:textId="77777777" w:rsidR="00FB3972" w:rsidRDefault="00FB3972" w:rsidP="00FB3972"/>
    <w:p w14:paraId="39D1D160" w14:textId="77777777" w:rsidR="00FB3972" w:rsidRDefault="00FB3972" w:rsidP="00FB3972"/>
    <w:p w14:paraId="415A1CC0" w14:textId="77777777" w:rsidR="00FB3972" w:rsidRDefault="00FB3972" w:rsidP="00FB3972"/>
    <w:p w14:paraId="390DD987" w14:textId="77777777" w:rsidR="00FB3972" w:rsidRDefault="00FB3972" w:rsidP="00FB3972"/>
    <w:p w14:paraId="635ED979" w14:textId="77777777" w:rsidR="00FB3972" w:rsidRDefault="00FB3972" w:rsidP="00FB3972"/>
    <w:p w14:paraId="48C9D118" w14:textId="77777777" w:rsidR="00FB3972" w:rsidRDefault="00FB3972" w:rsidP="00FB3972"/>
    <w:p w14:paraId="01677345" w14:textId="77777777" w:rsidR="00FB3972" w:rsidRDefault="00FB3972" w:rsidP="00FB3972"/>
    <w:p w14:paraId="78BDC09B" w14:textId="77777777" w:rsidR="00FB3972" w:rsidRDefault="00FB3972" w:rsidP="00FB3972"/>
    <w:p w14:paraId="2292F066" w14:textId="77777777" w:rsidR="00FB3972" w:rsidRPr="007C662B" w:rsidRDefault="00FB3972" w:rsidP="00FB3972">
      <w:pPr>
        <w:spacing w:after="40"/>
        <w:rPr>
          <w:rFonts w:asciiTheme="minorHAnsi" w:hAnsiTheme="minorHAnsi"/>
          <w:sz w:val="16"/>
        </w:rPr>
      </w:pPr>
      <w:r>
        <w:br w:type="page"/>
      </w:r>
    </w:p>
    <w:bookmarkEnd w:id="0"/>
    <w:p w14:paraId="357E1E00" w14:textId="77777777" w:rsidR="005752F2" w:rsidRPr="00567E3D" w:rsidRDefault="005752F2">
      <w:pPr>
        <w:spacing w:after="0"/>
      </w:pPr>
    </w:p>
    <w:p w14:paraId="4251B98C" w14:textId="77777777" w:rsidR="005752F2" w:rsidRPr="00D36DC4" w:rsidRDefault="00EC648D" w:rsidP="00D36DC4">
      <w:pPr>
        <w:rPr>
          <w:rFonts w:asciiTheme="minorHAnsi" w:hAnsiTheme="minorHAnsi" w:cstheme="minorHAnsi"/>
          <w:b/>
        </w:rPr>
      </w:pPr>
      <w:r w:rsidRPr="00D36DC4">
        <w:rPr>
          <w:rFonts w:asciiTheme="minorHAnsi" w:hAnsiTheme="minorHAnsi" w:cstheme="minorHAnsi"/>
          <w:b/>
        </w:rPr>
        <w:t>Disclaimer</w:t>
      </w:r>
    </w:p>
    <w:p w14:paraId="62982A58" w14:textId="77777777" w:rsidR="00E524F2" w:rsidRDefault="00E524F2" w:rsidP="00E524F2">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029D4F42" w14:textId="77777777" w:rsidR="00E524F2" w:rsidRDefault="00E524F2" w:rsidP="00E524F2">
      <w:pPr>
        <w:spacing w:after="0"/>
      </w:pPr>
      <w:r>
        <w:t>Any marks and brands contained herein are the property of their respective owners.</w:t>
      </w:r>
    </w:p>
    <w:p w14:paraId="67F64FEC" w14:textId="77777777" w:rsidR="00E524F2" w:rsidRDefault="00E524F2" w:rsidP="00E524F2">
      <w:pPr>
        <w:spacing w:after="0"/>
      </w:pPr>
    </w:p>
    <w:p w14:paraId="6F64EC5F" w14:textId="77777777" w:rsidR="00E524F2" w:rsidRDefault="00E524F2" w:rsidP="00E524F2">
      <w:pPr>
        <w:spacing w:after="0"/>
      </w:pPr>
      <w:r>
        <w:t>Open Networking Foundation</w:t>
      </w:r>
    </w:p>
    <w:p w14:paraId="0DCCEEFA" w14:textId="77777777" w:rsidR="00E524F2" w:rsidRDefault="00E524F2" w:rsidP="00E524F2">
      <w:pPr>
        <w:spacing w:after="0"/>
      </w:pPr>
      <w:r>
        <w:t>1000 El Camino Real, Suite 100, Menlo Park, CA 94025</w:t>
      </w:r>
    </w:p>
    <w:p w14:paraId="09F8A70B" w14:textId="71D61BFF" w:rsidR="00E524F2" w:rsidRPr="00EC648D" w:rsidRDefault="003C42B1" w:rsidP="00E524F2">
      <w:pPr>
        <w:pStyle w:val="Hyperlink1"/>
      </w:pPr>
      <w:hyperlink r:id="rId10" w:history="1">
        <w:r w:rsidR="00E524F2" w:rsidRPr="00EC648D">
          <w:rPr>
            <w:rStyle w:val="Hyperlink"/>
            <w:color w:val="00A0B6" w:themeColor="accent1"/>
          </w:rPr>
          <w:t>www.opennetworking.org</w:t>
        </w:r>
      </w:hyperlink>
    </w:p>
    <w:p w14:paraId="232D09A5" w14:textId="77777777" w:rsidR="00E524F2" w:rsidRDefault="00E524F2" w:rsidP="00E524F2">
      <w:pPr>
        <w:spacing w:after="0"/>
      </w:pPr>
    </w:p>
    <w:p w14:paraId="11D7BEB5" w14:textId="77777777" w:rsidR="00E524F2" w:rsidRDefault="00E524F2" w:rsidP="00E524F2">
      <w:pPr>
        <w:spacing w:after="0"/>
      </w:pPr>
      <w:r>
        <w:t>©2018 Open Networking Foundation. All rights reserved.</w:t>
      </w:r>
    </w:p>
    <w:p w14:paraId="1CBBEF56" w14:textId="77777777" w:rsidR="00E524F2" w:rsidRDefault="00E524F2" w:rsidP="00E524F2">
      <w:pPr>
        <w:spacing w:after="0"/>
      </w:pPr>
    </w:p>
    <w:p w14:paraId="70D977F4" w14:textId="77777777" w:rsidR="00E524F2" w:rsidRDefault="00E524F2" w:rsidP="00E524F2">
      <w:r>
        <w:t>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w:t>
      </w:r>
    </w:p>
    <w:p w14:paraId="61DBB0F1" w14:textId="77777777" w:rsidR="00E524F2" w:rsidRPr="00702542" w:rsidRDefault="00E524F2" w:rsidP="00E524F2">
      <w:pPr>
        <w:rPr>
          <w:rFonts w:asciiTheme="majorHAnsi" w:hAnsiTheme="majorHAnsi"/>
          <w:b/>
          <w:szCs w:val="24"/>
        </w:rPr>
      </w:pPr>
      <w:r w:rsidRPr="00702542">
        <w:rPr>
          <w:rFonts w:asciiTheme="majorHAnsi" w:hAnsiTheme="majorHAnsi"/>
          <w:b/>
          <w:szCs w:val="24"/>
        </w:rPr>
        <w:t>Important note</w:t>
      </w:r>
    </w:p>
    <w:p w14:paraId="441FFD92" w14:textId="77777777" w:rsidR="00E524F2" w:rsidRDefault="00E524F2" w:rsidP="00E524F2">
      <w:r>
        <w:t>This Technical Recommendations has been approved by the OIMT Project TST but has not been approved by the ONF board. This Technical Recommendation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1F5563C7" w14:textId="77777777" w:rsidR="00C2202B" w:rsidRDefault="00C2202B" w:rsidP="00C2202B">
      <w:pPr>
        <w:spacing w:after="0"/>
      </w:pPr>
    </w:p>
    <w:p w14:paraId="29E185C3" w14:textId="6809B38B" w:rsidR="005752F2" w:rsidRDefault="00EC648D" w:rsidP="00EC648D">
      <w:pPr>
        <w:spacing w:after="0"/>
      </w:pPr>
      <w:r>
        <w:br w:type="page"/>
      </w:r>
    </w:p>
    <w:p w14:paraId="3944A909" w14:textId="77777777" w:rsidR="00CE41BB" w:rsidRDefault="00CE41BB" w:rsidP="00CE41BB">
      <w:pPr>
        <w:spacing w:after="0"/>
      </w:pPr>
    </w:p>
    <w:p w14:paraId="3C345D02" w14:textId="77777777" w:rsidR="00CE41BB" w:rsidRPr="00EA5109" w:rsidRDefault="00CE41BB" w:rsidP="00CE41BB">
      <w:pPr>
        <w:pStyle w:val="Inhaltsverzeichnisberschrift"/>
        <w:rPr>
          <w:rFonts w:cstheme="minorHAnsi"/>
          <w:color w:val="141313" w:themeColor="text1"/>
        </w:rPr>
      </w:pPr>
      <w:r>
        <w:t>Table of Contents</w:t>
      </w:r>
    </w:p>
    <w:p w14:paraId="2BA78CE4" w14:textId="5D00A5C9" w:rsidR="00D4118B" w:rsidRPr="00D4118B" w:rsidRDefault="006C7D72">
      <w:pPr>
        <w:pStyle w:val="Verzeichnis1"/>
        <w:rPr>
          <w:rFonts w:cstheme="minorBidi"/>
          <w:b w:val="0"/>
          <w:bCs w:val="0"/>
          <w:i w:val="0"/>
          <w:iCs w:val="0"/>
          <w:noProof/>
          <w:color w:val="auto"/>
          <w:sz w:val="22"/>
          <w:szCs w:val="22"/>
          <w:lang w:eastAsia="de-DE"/>
        </w:rPr>
      </w:pPr>
      <w:r w:rsidRPr="006C7D72">
        <w:rPr>
          <w:sz w:val="20"/>
        </w:rPr>
        <w:fldChar w:fldCharType="begin"/>
      </w:r>
      <w:r w:rsidRPr="006C7D72">
        <w:rPr>
          <w:sz w:val="20"/>
        </w:rPr>
        <w:instrText xml:space="preserve"> TOC \o "1-3" </w:instrText>
      </w:r>
      <w:r w:rsidRPr="006C7D72">
        <w:rPr>
          <w:sz w:val="20"/>
        </w:rPr>
        <w:fldChar w:fldCharType="separate"/>
      </w:r>
      <w:r w:rsidR="00D4118B">
        <w:rPr>
          <w:noProof/>
        </w:rPr>
        <w:t>1</w:t>
      </w:r>
      <w:r w:rsidR="00D4118B" w:rsidRPr="00D4118B">
        <w:rPr>
          <w:rFonts w:cstheme="minorBidi"/>
          <w:b w:val="0"/>
          <w:bCs w:val="0"/>
          <w:i w:val="0"/>
          <w:iCs w:val="0"/>
          <w:noProof/>
          <w:color w:val="auto"/>
          <w:sz w:val="22"/>
          <w:szCs w:val="22"/>
          <w:lang w:eastAsia="de-DE"/>
        </w:rPr>
        <w:tab/>
      </w:r>
      <w:r w:rsidR="00D4118B">
        <w:rPr>
          <w:noProof/>
        </w:rPr>
        <w:t>Introduction</w:t>
      </w:r>
      <w:r w:rsidR="00D4118B">
        <w:rPr>
          <w:noProof/>
        </w:rPr>
        <w:tab/>
      </w:r>
      <w:r w:rsidR="00D4118B">
        <w:rPr>
          <w:noProof/>
        </w:rPr>
        <w:fldChar w:fldCharType="begin"/>
      </w:r>
      <w:r w:rsidR="00D4118B">
        <w:rPr>
          <w:noProof/>
        </w:rPr>
        <w:instrText xml:space="preserve"> PAGEREF _Toc520987108 \h </w:instrText>
      </w:r>
      <w:r w:rsidR="00D4118B">
        <w:rPr>
          <w:noProof/>
        </w:rPr>
      </w:r>
      <w:r w:rsidR="00D4118B">
        <w:rPr>
          <w:noProof/>
        </w:rPr>
        <w:fldChar w:fldCharType="separate"/>
      </w:r>
      <w:r w:rsidR="0027217D">
        <w:rPr>
          <w:noProof/>
        </w:rPr>
        <w:t>10</w:t>
      </w:r>
      <w:r w:rsidR="00D4118B">
        <w:rPr>
          <w:noProof/>
        </w:rPr>
        <w:fldChar w:fldCharType="end"/>
      </w:r>
    </w:p>
    <w:p w14:paraId="55D4DD72" w14:textId="775F1266" w:rsidR="00D4118B" w:rsidRPr="00D4118B" w:rsidRDefault="00D4118B">
      <w:pPr>
        <w:pStyle w:val="Verzeichnis1"/>
        <w:rPr>
          <w:rFonts w:cstheme="minorBidi"/>
          <w:b w:val="0"/>
          <w:bCs w:val="0"/>
          <w:i w:val="0"/>
          <w:iCs w:val="0"/>
          <w:noProof/>
          <w:color w:val="auto"/>
          <w:sz w:val="22"/>
          <w:szCs w:val="22"/>
          <w:lang w:eastAsia="de-DE"/>
        </w:rPr>
      </w:pPr>
      <w:r>
        <w:rPr>
          <w:noProof/>
        </w:rPr>
        <w:t>2</w:t>
      </w:r>
      <w:r w:rsidRPr="00D4118B">
        <w:rPr>
          <w:rFonts w:cstheme="minorBidi"/>
          <w:b w:val="0"/>
          <w:bCs w:val="0"/>
          <w:i w:val="0"/>
          <w:iCs w:val="0"/>
          <w:noProof/>
          <w:color w:val="auto"/>
          <w:sz w:val="22"/>
          <w:szCs w:val="22"/>
          <w:lang w:eastAsia="de-DE"/>
        </w:rPr>
        <w:tab/>
      </w:r>
      <w:r>
        <w:rPr>
          <w:noProof/>
        </w:rPr>
        <w:t>References</w:t>
      </w:r>
      <w:r>
        <w:rPr>
          <w:noProof/>
        </w:rPr>
        <w:tab/>
      </w:r>
      <w:r>
        <w:rPr>
          <w:noProof/>
        </w:rPr>
        <w:fldChar w:fldCharType="begin"/>
      </w:r>
      <w:r>
        <w:rPr>
          <w:noProof/>
        </w:rPr>
        <w:instrText xml:space="preserve"> PAGEREF _Toc520987109 \h </w:instrText>
      </w:r>
      <w:r>
        <w:rPr>
          <w:noProof/>
        </w:rPr>
      </w:r>
      <w:r>
        <w:rPr>
          <w:noProof/>
        </w:rPr>
        <w:fldChar w:fldCharType="separate"/>
      </w:r>
      <w:r w:rsidR="0027217D">
        <w:rPr>
          <w:noProof/>
        </w:rPr>
        <w:t>10</w:t>
      </w:r>
      <w:r>
        <w:rPr>
          <w:noProof/>
        </w:rPr>
        <w:fldChar w:fldCharType="end"/>
      </w:r>
    </w:p>
    <w:p w14:paraId="6240375A" w14:textId="7CA9F92C" w:rsidR="00D4118B" w:rsidRPr="00D4118B" w:rsidRDefault="00D4118B">
      <w:pPr>
        <w:pStyle w:val="Verzeichnis1"/>
        <w:rPr>
          <w:rFonts w:cstheme="minorBidi"/>
          <w:b w:val="0"/>
          <w:bCs w:val="0"/>
          <w:i w:val="0"/>
          <w:iCs w:val="0"/>
          <w:noProof/>
          <w:color w:val="auto"/>
          <w:sz w:val="22"/>
          <w:szCs w:val="22"/>
          <w:lang w:eastAsia="de-DE"/>
        </w:rPr>
      </w:pPr>
      <w:r>
        <w:rPr>
          <w:noProof/>
        </w:rPr>
        <w:t>3</w:t>
      </w:r>
      <w:r w:rsidRPr="00D4118B">
        <w:rPr>
          <w:rFonts w:cstheme="minorBidi"/>
          <w:b w:val="0"/>
          <w:bCs w:val="0"/>
          <w:i w:val="0"/>
          <w:iCs w:val="0"/>
          <w:noProof/>
          <w:color w:val="auto"/>
          <w:sz w:val="22"/>
          <w:szCs w:val="22"/>
          <w:lang w:eastAsia="de-DE"/>
        </w:rPr>
        <w:tab/>
      </w:r>
      <w:r>
        <w:rPr>
          <w:noProof/>
        </w:rPr>
        <w:t>Abbreviations</w:t>
      </w:r>
      <w:r>
        <w:rPr>
          <w:noProof/>
        </w:rPr>
        <w:tab/>
      </w:r>
      <w:r>
        <w:rPr>
          <w:noProof/>
        </w:rPr>
        <w:fldChar w:fldCharType="begin"/>
      </w:r>
      <w:r>
        <w:rPr>
          <w:noProof/>
        </w:rPr>
        <w:instrText xml:space="preserve"> PAGEREF _Toc520987110 \h </w:instrText>
      </w:r>
      <w:r>
        <w:rPr>
          <w:noProof/>
        </w:rPr>
      </w:r>
      <w:r>
        <w:rPr>
          <w:noProof/>
        </w:rPr>
        <w:fldChar w:fldCharType="separate"/>
      </w:r>
      <w:r w:rsidR="0027217D">
        <w:rPr>
          <w:noProof/>
        </w:rPr>
        <w:t>10</w:t>
      </w:r>
      <w:r>
        <w:rPr>
          <w:noProof/>
        </w:rPr>
        <w:fldChar w:fldCharType="end"/>
      </w:r>
    </w:p>
    <w:p w14:paraId="549868D6" w14:textId="7DE96951" w:rsidR="00D4118B" w:rsidRPr="00D4118B" w:rsidRDefault="00D4118B">
      <w:pPr>
        <w:pStyle w:val="Verzeichnis1"/>
        <w:rPr>
          <w:rFonts w:cstheme="minorBidi"/>
          <w:b w:val="0"/>
          <w:bCs w:val="0"/>
          <w:i w:val="0"/>
          <w:iCs w:val="0"/>
          <w:noProof/>
          <w:color w:val="auto"/>
          <w:sz w:val="22"/>
          <w:szCs w:val="22"/>
          <w:lang w:eastAsia="de-DE"/>
        </w:rPr>
      </w:pPr>
      <w:r>
        <w:rPr>
          <w:noProof/>
        </w:rPr>
        <w:t>4</w:t>
      </w:r>
      <w:r w:rsidRPr="00D4118B">
        <w:rPr>
          <w:rFonts w:cstheme="minorBidi"/>
          <w:b w:val="0"/>
          <w:bCs w:val="0"/>
          <w:i w:val="0"/>
          <w:iCs w:val="0"/>
          <w:noProof/>
          <w:color w:val="auto"/>
          <w:sz w:val="22"/>
          <w:szCs w:val="22"/>
          <w:lang w:eastAsia="de-DE"/>
        </w:rPr>
        <w:tab/>
      </w:r>
      <w:r>
        <w:rPr>
          <w:noProof/>
        </w:rPr>
        <w:t>Documentation Overview</w:t>
      </w:r>
      <w:r>
        <w:rPr>
          <w:noProof/>
        </w:rPr>
        <w:tab/>
      </w:r>
      <w:r>
        <w:rPr>
          <w:noProof/>
        </w:rPr>
        <w:fldChar w:fldCharType="begin"/>
      </w:r>
      <w:r>
        <w:rPr>
          <w:noProof/>
        </w:rPr>
        <w:instrText xml:space="preserve"> PAGEREF _Toc520987111 \h </w:instrText>
      </w:r>
      <w:r>
        <w:rPr>
          <w:noProof/>
        </w:rPr>
      </w:r>
      <w:r>
        <w:rPr>
          <w:noProof/>
        </w:rPr>
        <w:fldChar w:fldCharType="separate"/>
      </w:r>
      <w:r w:rsidR="0027217D">
        <w:rPr>
          <w:noProof/>
        </w:rPr>
        <w:t>11</w:t>
      </w:r>
      <w:r>
        <w:rPr>
          <w:noProof/>
        </w:rPr>
        <w:fldChar w:fldCharType="end"/>
      </w:r>
    </w:p>
    <w:p w14:paraId="75FABE38" w14:textId="35692CFE" w:rsidR="00D4118B" w:rsidRPr="00D4118B" w:rsidRDefault="00D4118B">
      <w:pPr>
        <w:pStyle w:val="Verzeichnis1"/>
        <w:rPr>
          <w:rFonts w:cstheme="minorBidi"/>
          <w:b w:val="0"/>
          <w:bCs w:val="0"/>
          <w:i w:val="0"/>
          <w:iCs w:val="0"/>
          <w:noProof/>
          <w:color w:val="auto"/>
          <w:sz w:val="22"/>
          <w:szCs w:val="22"/>
          <w:lang w:eastAsia="de-DE"/>
        </w:rPr>
      </w:pPr>
      <w:r>
        <w:rPr>
          <w:noProof/>
        </w:rPr>
        <w:t>5</w:t>
      </w:r>
      <w:r w:rsidRPr="00D4118B">
        <w:rPr>
          <w:rFonts w:cstheme="minorBidi"/>
          <w:b w:val="0"/>
          <w:bCs w:val="0"/>
          <w:i w:val="0"/>
          <w:iCs w:val="0"/>
          <w:noProof/>
          <w:color w:val="auto"/>
          <w:sz w:val="22"/>
          <w:szCs w:val="22"/>
          <w:lang w:eastAsia="de-DE"/>
        </w:rPr>
        <w:tab/>
      </w:r>
      <w:r>
        <w:rPr>
          <w:noProof/>
        </w:rPr>
        <w:t>Getting Papyrus Running</w:t>
      </w:r>
      <w:r>
        <w:rPr>
          <w:noProof/>
        </w:rPr>
        <w:tab/>
      </w:r>
      <w:r>
        <w:rPr>
          <w:noProof/>
        </w:rPr>
        <w:fldChar w:fldCharType="begin"/>
      </w:r>
      <w:r>
        <w:rPr>
          <w:noProof/>
        </w:rPr>
        <w:instrText xml:space="preserve"> PAGEREF _Toc520987112 \h </w:instrText>
      </w:r>
      <w:r>
        <w:rPr>
          <w:noProof/>
        </w:rPr>
      </w:r>
      <w:r>
        <w:rPr>
          <w:noProof/>
        </w:rPr>
        <w:fldChar w:fldCharType="separate"/>
      </w:r>
      <w:r w:rsidR="0027217D">
        <w:rPr>
          <w:noProof/>
        </w:rPr>
        <w:t>12</w:t>
      </w:r>
      <w:r>
        <w:rPr>
          <w:noProof/>
        </w:rPr>
        <w:fldChar w:fldCharType="end"/>
      </w:r>
    </w:p>
    <w:p w14:paraId="2F605A70" w14:textId="70456747"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5.1</w:t>
      </w:r>
      <w:r w:rsidRPr="00D4118B">
        <w:rPr>
          <w:rFonts w:cstheme="minorBidi"/>
          <w:b w:val="0"/>
          <w:bCs w:val="0"/>
          <w:noProof/>
          <w:color w:val="auto"/>
          <w:lang w:eastAsia="de-DE"/>
        </w:rPr>
        <w:tab/>
      </w:r>
      <w:r>
        <w:rPr>
          <w:noProof/>
        </w:rPr>
        <w:t>Applied Tool Versions</w:t>
      </w:r>
      <w:r>
        <w:rPr>
          <w:noProof/>
        </w:rPr>
        <w:tab/>
      </w:r>
      <w:r>
        <w:rPr>
          <w:noProof/>
        </w:rPr>
        <w:fldChar w:fldCharType="begin"/>
      </w:r>
      <w:r>
        <w:rPr>
          <w:noProof/>
        </w:rPr>
        <w:instrText xml:space="preserve"> PAGEREF _Toc520987113 \h </w:instrText>
      </w:r>
      <w:r>
        <w:rPr>
          <w:noProof/>
        </w:rPr>
      </w:r>
      <w:r>
        <w:rPr>
          <w:noProof/>
        </w:rPr>
        <w:fldChar w:fldCharType="separate"/>
      </w:r>
      <w:r w:rsidR="0027217D">
        <w:rPr>
          <w:noProof/>
        </w:rPr>
        <w:t>12</w:t>
      </w:r>
      <w:r>
        <w:rPr>
          <w:noProof/>
        </w:rPr>
        <w:fldChar w:fldCharType="end"/>
      </w:r>
    </w:p>
    <w:p w14:paraId="1E7A4A57" w14:textId="32085870"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5.2</w:t>
      </w:r>
      <w:r w:rsidRPr="00D4118B">
        <w:rPr>
          <w:rFonts w:cstheme="minorBidi"/>
          <w:b w:val="0"/>
          <w:bCs w:val="0"/>
          <w:noProof/>
          <w:color w:val="auto"/>
          <w:lang w:eastAsia="de-DE"/>
        </w:rPr>
        <w:tab/>
      </w:r>
      <w:r>
        <w:rPr>
          <w:noProof/>
        </w:rPr>
        <w:t>Downloading Papyrus</w:t>
      </w:r>
      <w:r>
        <w:rPr>
          <w:noProof/>
        </w:rPr>
        <w:tab/>
      </w:r>
      <w:r>
        <w:rPr>
          <w:noProof/>
        </w:rPr>
        <w:fldChar w:fldCharType="begin"/>
      </w:r>
      <w:r>
        <w:rPr>
          <w:noProof/>
        </w:rPr>
        <w:instrText xml:space="preserve"> PAGEREF _Toc520987114 \h </w:instrText>
      </w:r>
      <w:r>
        <w:rPr>
          <w:noProof/>
        </w:rPr>
      </w:r>
      <w:r>
        <w:rPr>
          <w:noProof/>
        </w:rPr>
        <w:fldChar w:fldCharType="separate"/>
      </w:r>
      <w:r w:rsidR="0027217D">
        <w:rPr>
          <w:noProof/>
        </w:rPr>
        <w:t>13</w:t>
      </w:r>
      <w:r>
        <w:rPr>
          <w:noProof/>
        </w:rPr>
        <w:fldChar w:fldCharType="end"/>
      </w:r>
    </w:p>
    <w:p w14:paraId="5482A24D" w14:textId="700691CC"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5.2.1</w:t>
      </w:r>
      <w:r w:rsidRPr="00646721">
        <w:rPr>
          <w:rFonts w:cstheme="minorBidi"/>
          <w:noProof/>
          <w:color w:val="auto"/>
          <w:sz w:val="22"/>
          <w:szCs w:val="22"/>
          <w:lang w:eastAsia="de-DE"/>
        </w:rPr>
        <w:tab/>
      </w:r>
      <w:r>
        <w:rPr>
          <w:noProof/>
        </w:rPr>
        <w:t>Downloading Latest Version</w:t>
      </w:r>
      <w:r>
        <w:rPr>
          <w:noProof/>
        </w:rPr>
        <w:tab/>
      </w:r>
      <w:r>
        <w:rPr>
          <w:noProof/>
        </w:rPr>
        <w:fldChar w:fldCharType="begin"/>
      </w:r>
      <w:r>
        <w:rPr>
          <w:noProof/>
        </w:rPr>
        <w:instrText xml:space="preserve"> PAGEREF _Toc520987115 \h </w:instrText>
      </w:r>
      <w:r>
        <w:rPr>
          <w:noProof/>
        </w:rPr>
      </w:r>
      <w:r>
        <w:rPr>
          <w:noProof/>
        </w:rPr>
        <w:fldChar w:fldCharType="separate"/>
      </w:r>
      <w:r w:rsidR="0027217D">
        <w:rPr>
          <w:noProof/>
        </w:rPr>
        <w:t>13</w:t>
      </w:r>
      <w:r>
        <w:rPr>
          <w:noProof/>
        </w:rPr>
        <w:fldChar w:fldCharType="end"/>
      </w:r>
    </w:p>
    <w:p w14:paraId="329954BE" w14:textId="6B77F84B"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5.2.2</w:t>
      </w:r>
      <w:r w:rsidRPr="00646721">
        <w:rPr>
          <w:rFonts w:cstheme="minorBidi"/>
          <w:noProof/>
          <w:color w:val="auto"/>
          <w:sz w:val="22"/>
          <w:szCs w:val="22"/>
          <w:lang w:eastAsia="de-DE"/>
        </w:rPr>
        <w:tab/>
      </w:r>
      <w:r>
        <w:rPr>
          <w:noProof/>
        </w:rPr>
        <w:t>Downloading Applied Version</w:t>
      </w:r>
      <w:r>
        <w:rPr>
          <w:noProof/>
        </w:rPr>
        <w:tab/>
      </w:r>
      <w:r>
        <w:rPr>
          <w:noProof/>
        </w:rPr>
        <w:fldChar w:fldCharType="begin"/>
      </w:r>
      <w:r>
        <w:rPr>
          <w:noProof/>
        </w:rPr>
        <w:instrText xml:space="preserve"> PAGEREF _Toc520987116 \h </w:instrText>
      </w:r>
      <w:r>
        <w:rPr>
          <w:noProof/>
        </w:rPr>
      </w:r>
      <w:r>
        <w:rPr>
          <w:noProof/>
        </w:rPr>
        <w:fldChar w:fldCharType="separate"/>
      </w:r>
      <w:r w:rsidR="0027217D">
        <w:rPr>
          <w:noProof/>
        </w:rPr>
        <w:t>15</w:t>
      </w:r>
      <w:r>
        <w:rPr>
          <w:noProof/>
        </w:rPr>
        <w:fldChar w:fldCharType="end"/>
      </w:r>
    </w:p>
    <w:p w14:paraId="3F54BEA9" w14:textId="02FCBFE0"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5.3</w:t>
      </w:r>
      <w:r w:rsidRPr="00646721">
        <w:rPr>
          <w:rFonts w:cstheme="minorBidi"/>
          <w:b w:val="0"/>
          <w:bCs w:val="0"/>
          <w:noProof/>
          <w:color w:val="auto"/>
          <w:lang w:eastAsia="de-DE"/>
        </w:rPr>
        <w:tab/>
      </w:r>
      <w:r>
        <w:rPr>
          <w:noProof/>
        </w:rPr>
        <w:t>Papyrus Overview</w:t>
      </w:r>
      <w:r>
        <w:rPr>
          <w:noProof/>
        </w:rPr>
        <w:tab/>
      </w:r>
      <w:r>
        <w:rPr>
          <w:noProof/>
        </w:rPr>
        <w:fldChar w:fldCharType="begin"/>
      </w:r>
      <w:r>
        <w:rPr>
          <w:noProof/>
        </w:rPr>
        <w:instrText xml:space="preserve"> PAGEREF _Toc520987117 \h </w:instrText>
      </w:r>
      <w:r>
        <w:rPr>
          <w:noProof/>
        </w:rPr>
      </w:r>
      <w:r>
        <w:rPr>
          <w:noProof/>
        </w:rPr>
        <w:fldChar w:fldCharType="separate"/>
      </w:r>
      <w:r w:rsidR="0027217D">
        <w:rPr>
          <w:noProof/>
        </w:rPr>
        <w:t>25</w:t>
      </w:r>
      <w:r>
        <w:rPr>
          <w:noProof/>
        </w:rPr>
        <w:fldChar w:fldCharType="end"/>
      </w:r>
    </w:p>
    <w:p w14:paraId="312337BB" w14:textId="4D27153F"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5.4</w:t>
      </w:r>
      <w:r w:rsidRPr="00646721">
        <w:rPr>
          <w:rFonts w:cstheme="minorBidi"/>
          <w:b w:val="0"/>
          <w:bCs w:val="0"/>
          <w:noProof/>
          <w:color w:val="auto"/>
          <w:lang w:eastAsia="de-DE"/>
        </w:rPr>
        <w:tab/>
      </w:r>
      <w:r>
        <w:rPr>
          <w:noProof/>
        </w:rPr>
        <w:t>Gendoc Plugin Installation</w:t>
      </w:r>
      <w:r>
        <w:rPr>
          <w:noProof/>
        </w:rPr>
        <w:tab/>
      </w:r>
      <w:r>
        <w:rPr>
          <w:noProof/>
        </w:rPr>
        <w:fldChar w:fldCharType="begin"/>
      </w:r>
      <w:r>
        <w:rPr>
          <w:noProof/>
        </w:rPr>
        <w:instrText xml:space="preserve"> PAGEREF _Toc520987118 \h </w:instrText>
      </w:r>
      <w:r>
        <w:rPr>
          <w:noProof/>
        </w:rPr>
      </w:r>
      <w:r>
        <w:rPr>
          <w:noProof/>
        </w:rPr>
        <w:fldChar w:fldCharType="separate"/>
      </w:r>
      <w:r w:rsidR="0027217D">
        <w:rPr>
          <w:noProof/>
        </w:rPr>
        <w:t>27</w:t>
      </w:r>
      <w:r>
        <w:rPr>
          <w:noProof/>
        </w:rPr>
        <w:fldChar w:fldCharType="end"/>
      </w:r>
    </w:p>
    <w:p w14:paraId="2F1DCEB6" w14:textId="5B1D685A"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5.5</w:t>
      </w:r>
      <w:r w:rsidRPr="00646721">
        <w:rPr>
          <w:rFonts w:cstheme="minorBidi"/>
          <w:b w:val="0"/>
          <w:bCs w:val="0"/>
          <w:noProof/>
          <w:color w:val="auto"/>
          <w:lang w:eastAsia="de-DE"/>
        </w:rPr>
        <w:tab/>
      </w:r>
      <w:r>
        <w:rPr>
          <w:noProof/>
        </w:rPr>
        <w:t>Importing a Model into Papyrus</w:t>
      </w:r>
      <w:r>
        <w:rPr>
          <w:noProof/>
        </w:rPr>
        <w:tab/>
      </w:r>
      <w:r>
        <w:rPr>
          <w:noProof/>
        </w:rPr>
        <w:fldChar w:fldCharType="begin"/>
      </w:r>
      <w:r>
        <w:rPr>
          <w:noProof/>
        </w:rPr>
        <w:instrText xml:space="preserve"> PAGEREF _Toc520987119 \h </w:instrText>
      </w:r>
      <w:r>
        <w:rPr>
          <w:noProof/>
        </w:rPr>
      </w:r>
      <w:r>
        <w:rPr>
          <w:noProof/>
        </w:rPr>
        <w:fldChar w:fldCharType="separate"/>
      </w:r>
      <w:r w:rsidR="0027217D">
        <w:rPr>
          <w:noProof/>
        </w:rPr>
        <w:t>29</w:t>
      </w:r>
      <w:r>
        <w:rPr>
          <w:noProof/>
        </w:rPr>
        <w:fldChar w:fldCharType="end"/>
      </w:r>
    </w:p>
    <w:p w14:paraId="258FE46D" w14:textId="36D92279"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5.6</w:t>
      </w:r>
      <w:r w:rsidRPr="00646721">
        <w:rPr>
          <w:rFonts w:cstheme="minorBidi"/>
          <w:b w:val="0"/>
          <w:bCs w:val="0"/>
          <w:noProof/>
          <w:color w:val="auto"/>
          <w:lang w:eastAsia="de-DE"/>
        </w:rPr>
        <w:tab/>
      </w:r>
      <w:r>
        <w:rPr>
          <w:noProof/>
        </w:rPr>
        <w:t>Importing Common Models into a Model</w:t>
      </w:r>
      <w:r>
        <w:rPr>
          <w:noProof/>
        </w:rPr>
        <w:tab/>
      </w:r>
      <w:r>
        <w:rPr>
          <w:noProof/>
        </w:rPr>
        <w:fldChar w:fldCharType="begin"/>
      </w:r>
      <w:r>
        <w:rPr>
          <w:noProof/>
        </w:rPr>
        <w:instrText xml:space="preserve"> PAGEREF _Toc520987120 \h </w:instrText>
      </w:r>
      <w:r>
        <w:rPr>
          <w:noProof/>
        </w:rPr>
      </w:r>
      <w:r>
        <w:rPr>
          <w:noProof/>
        </w:rPr>
        <w:fldChar w:fldCharType="separate"/>
      </w:r>
      <w:r w:rsidR="0027217D">
        <w:rPr>
          <w:noProof/>
        </w:rPr>
        <w:t>33</w:t>
      </w:r>
      <w:r>
        <w:rPr>
          <w:noProof/>
        </w:rPr>
        <w:fldChar w:fldCharType="end"/>
      </w:r>
    </w:p>
    <w:p w14:paraId="1C3AE7F1" w14:textId="4AD709B2"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5.7</w:t>
      </w:r>
      <w:r w:rsidRPr="00646721">
        <w:rPr>
          <w:rFonts w:cstheme="minorBidi"/>
          <w:b w:val="0"/>
          <w:bCs w:val="0"/>
          <w:noProof/>
          <w:color w:val="auto"/>
          <w:lang w:eastAsia="de-DE"/>
        </w:rPr>
        <w:tab/>
      </w:r>
      <w:r>
        <w:rPr>
          <w:noProof/>
        </w:rPr>
        <w:t>Deleting a Project</w:t>
      </w:r>
      <w:r>
        <w:rPr>
          <w:noProof/>
        </w:rPr>
        <w:tab/>
      </w:r>
      <w:r>
        <w:rPr>
          <w:noProof/>
        </w:rPr>
        <w:fldChar w:fldCharType="begin"/>
      </w:r>
      <w:r>
        <w:rPr>
          <w:noProof/>
        </w:rPr>
        <w:instrText xml:space="preserve"> PAGEREF _Toc520987121 \h </w:instrText>
      </w:r>
      <w:r>
        <w:rPr>
          <w:noProof/>
        </w:rPr>
      </w:r>
      <w:r>
        <w:rPr>
          <w:noProof/>
        </w:rPr>
        <w:fldChar w:fldCharType="separate"/>
      </w:r>
      <w:r w:rsidR="0027217D">
        <w:rPr>
          <w:noProof/>
        </w:rPr>
        <w:t>37</w:t>
      </w:r>
      <w:r>
        <w:rPr>
          <w:noProof/>
        </w:rPr>
        <w:fldChar w:fldCharType="end"/>
      </w:r>
    </w:p>
    <w:p w14:paraId="1AE0C0D3" w14:textId="124260E2" w:rsidR="00D4118B" w:rsidRPr="00646721" w:rsidRDefault="00D4118B">
      <w:pPr>
        <w:pStyle w:val="Verzeichnis1"/>
        <w:rPr>
          <w:rFonts w:cstheme="minorBidi"/>
          <w:b w:val="0"/>
          <w:bCs w:val="0"/>
          <w:i w:val="0"/>
          <w:iCs w:val="0"/>
          <w:noProof/>
          <w:color w:val="auto"/>
          <w:sz w:val="22"/>
          <w:szCs w:val="22"/>
          <w:lang w:eastAsia="de-DE"/>
        </w:rPr>
      </w:pPr>
      <w:r>
        <w:rPr>
          <w:noProof/>
        </w:rPr>
        <w:t>6</w:t>
      </w:r>
      <w:r w:rsidRPr="00646721">
        <w:rPr>
          <w:rFonts w:cstheme="minorBidi"/>
          <w:b w:val="0"/>
          <w:bCs w:val="0"/>
          <w:i w:val="0"/>
          <w:iCs w:val="0"/>
          <w:noProof/>
          <w:color w:val="auto"/>
          <w:sz w:val="22"/>
          <w:szCs w:val="22"/>
          <w:lang w:eastAsia="de-DE"/>
        </w:rPr>
        <w:tab/>
      </w:r>
      <w:r>
        <w:rPr>
          <w:noProof/>
        </w:rPr>
        <w:t>GitHub Usage</w:t>
      </w:r>
      <w:r>
        <w:rPr>
          <w:noProof/>
        </w:rPr>
        <w:tab/>
      </w:r>
      <w:r>
        <w:rPr>
          <w:noProof/>
        </w:rPr>
        <w:fldChar w:fldCharType="begin"/>
      </w:r>
      <w:r>
        <w:rPr>
          <w:noProof/>
        </w:rPr>
        <w:instrText xml:space="preserve"> PAGEREF _Toc520987122 \h </w:instrText>
      </w:r>
      <w:r>
        <w:rPr>
          <w:noProof/>
        </w:rPr>
      </w:r>
      <w:r>
        <w:rPr>
          <w:noProof/>
        </w:rPr>
        <w:fldChar w:fldCharType="separate"/>
      </w:r>
      <w:r w:rsidR="0027217D">
        <w:rPr>
          <w:noProof/>
        </w:rPr>
        <w:t>37</w:t>
      </w:r>
      <w:r>
        <w:rPr>
          <w:noProof/>
        </w:rPr>
        <w:fldChar w:fldCharType="end"/>
      </w:r>
    </w:p>
    <w:p w14:paraId="3B5221F0" w14:textId="5C43446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6.1</w:t>
      </w:r>
      <w:r w:rsidRPr="00646721">
        <w:rPr>
          <w:rFonts w:cstheme="minorBidi"/>
          <w:b w:val="0"/>
          <w:bCs w:val="0"/>
          <w:noProof/>
          <w:color w:val="auto"/>
          <w:lang w:eastAsia="de-DE"/>
        </w:rPr>
        <w:tab/>
      </w:r>
      <w:r>
        <w:rPr>
          <w:noProof/>
        </w:rPr>
        <w:t>Introduction to GitHub</w:t>
      </w:r>
      <w:r>
        <w:rPr>
          <w:noProof/>
        </w:rPr>
        <w:tab/>
      </w:r>
      <w:r>
        <w:rPr>
          <w:noProof/>
        </w:rPr>
        <w:fldChar w:fldCharType="begin"/>
      </w:r>
      <w:r>
        <w:rPr>
          <w:noProof/>
        </w:rPr>
        <w:instrText xml:space="preserve"> PAGEREF _Toc520987123 \h </w:instrText>
      </w:r>
      <w:r>
        <w:rPr>
          <w:noProof/>
        </w:rPr>
      </w:r>
      <w:r>
        <w:rPr>
          <w:noProof/>
        </w:rPr>
        <w:fldChar w:fldCharType="separate"/>
      </w:r>
      <w:r w:rsidR="0027217D">
        <w:rPr>
          <w:noProof/>
        </w:rPr>
        <w:t>37</w:t>
      </w:r>
      <w:r>
        <w:rPr>
          <w:noProof/>
        </w:rPr>
        <w:fldChar w:fldCharType="end"/>
      </w:r>
    </w:p>
    <w:p w14:paraId="58ECD25F" w14:textId="16198011"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6.2</w:t>
      </w:r>
      <w:r w:rsidRPr="00646721">
        <w:rPr>
          <w:rFonts w:cstheme="minorBidi"/>
          <w:b w:val="0"/>
          <w:bCs w:val="0"/>
          <w:noProof/>
          <w:color w:val="auto"/>
          <w:lang w:eastAsia="de-DE"/>
        </w:rPr>
        <w:tab/>
      </w:r>
      <w:r>
        <w:rPr>
          <w:noProof/>
        </w:rPr>
        <w:t>Open Model Profiles and Tools on GitHub</w:t>
      </w:r>
      <w:r>
        <w:rPr>
          <w:noProof/>
        </w:rPr>
        <w:tab/>
      </w:r>
      <w:r>
        <w:rPr>
          <w:noProof/>
        </w:rPr>
        <w:fldChar w:fldCharType="begin"/>
      </w:r>
      <w:r>
        <w:rPr>
          <w:noProof/>
        </w:rPr>
        <w:instrText xml:space="preserve"> PAGEREF _Toc520987124 \h </w:instrText>
      </w:r>
      <w:r>
        <w:rPr>
          <w:noProof/>
        </w:rPr>
      </w:r>
      <w:r>
        <w:rPr>
          <w:noProof/>
        </w:rPr>
        <w:fldChar w:fldCharType="separate"/>
      </w:r>
      <w:r w:rsidR="0027217D">
        <w:rPr>
          <w:noProof/>
        </w:rPr>
        <w:t>38</w:t>
      </w:r>
      <w:r>
        <w:rPr>
          <w:noProof/>
        </w:rPr>
        <w:fldChar w:fldCharType="end"/>
      </w:r>
    </w:p>
    <w:p w14:paraId="104F6CB8" w14:textId="6038FF38" w:rsidR="00D4118B" w:rsidRPr="00646721" w:rsidRDefault="00D4118B">
      <w:pPr>
        <w:pStyle w:val="Verzeichnis3"/>
        <w:tabs>
          <w:tab w:val="left" w:pos="960"/>
          <w:tab w:val="right" w:leader="underscore" w:pos="9350"/>
        </w:tabs>
        <w:rPr>
          <w:rFonts w:cstheme="minorBidi"/>
          <w:noProof/>
          <w:color w:val="auto"/>
          <w:sz w:val="22"/>
          <w:szCs w:val="22"/>
          <w:lang w:eastAsia="de-DE"/>
        </w:rPr>
      </w:pPr>
      <w:r w:rsidRPr="0012536F">
        <w:rPr>
          <w:noProof/>
          <w:sz w:val="28"/>
        </w:rPr>
        <w:sym w:font="Wingdings" w:char="F08B"/>
      </w:r>
      <w:r w:rsidRPr="00646721">
        <w:rPr>
          <w:rFonts w:cstheme="minorBidi"/>
          <w:noProof/>
          <w:color w:val="auto"/>
          <w:sz w:val="22"/>
          <w:szCs w:val="22"/>
          <w:lang w:eastAsia="de-DE"/>
        </w:rPr>
        <w:tab/>
      </w:r>
      <w:r>
        <w:rPr>
          <w:noProof/>
        </w:rPr>
        <w:t>Modeling Infrastructure Files on GitHub</w:t>
      </w:r>
      <w:r>
        <w:rPr>
          <w:noProof/>
        </w:rPr>
        <w:tab/>
      </w:r>
      <w:r>
        <w:rPr>
          <w:noProof/>
        </w:rPr>
        <w:fldChar w:fldCharType="begin"/>
      </w:r>
      <w:r>
        <w:rPr>
          <w:noProof/>
        </w:rPr>
        <w:instrText xml:space="preserve"> PAGEREF _Toc520987125 \h </w:instrText>
      </w:r>
      <w:r>
        <w:rPr>
          <w:noProof/>
        </w:rPr>
      </w:r>
      <w:r>
        <w:rPr>
          <w:noProof/>
        </w:rPr>
        <w:fldChar w:fldCharType="separate"/>
      </w:r>
      <w:r w:rsidR="0027217D">
        <w:rPr>
          <w:noProof/>
        </w:rPr>
        <w:t>39</w:t>
      </w:r>
      <w:r>
        <w:rPr>
          <w:noProof/>
        </w:rPr>
        <w:fldChar w:fldCharType="end"/>
      </w:r>
    </w:p>
    <w:p w14:paraId="520A7907" w14:textId="7C390BC7"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6.2.1</w:t>
      </w:r>
      <w:r w:rsidRPr="00646721">
        <w:rPr>
          <w:rFonts w:cstheme="minorBidi"/>
          <w:noProof/>
          <w:color w:val="auto"/>
          <w:sz w:val="22"/>
          <w:szCs w:val="22"/>
          <w:lang w:eastAsia="de-DE"/>
        </w:rPr>
        <w:tab/>
      </w:r>
      <w:r>
        <w:rPr>
          <w:noProof/>
        </w:rPr>
        <w:t>Forking</w:t>
      </w:r>
      <w:r>
        <w:rPr>
          <w:noProof/>
        </w:rPr>
        <w:tab/>
      </w:r>
      <w:r>
        <w:rPr>
          <w:noProof/>
        </w:rPr>
        <w:fldChar w:fldCharType="begin"/>
      </w:r>
      <w:r>
        <w:rPr>
          <w:noProof/>
        </w:rPr>
        <w:instrText xml:space="preserve"> PAGEREF _Toc520987126 \h </w:instrText>
      </w:r>
      <w:r>
        <w:rPr>
          <w:noProof/>
        </w:rPr>
      </w:r>
      <w:r>
        <w:rPr>
          <w:noProof/>
        </w:rPr>
        <w:fldChar w:fldCharType="separate"/>
      </w:r>
      <w:r w:rsidR="0027217D">
        <w:rPr>
          <w:noProof/>
        </w:rPr>
        <w:t>39</w:t>
      </w:r>
      <w:r>
        <w:rPr>
          <w:noProof/>
        </w:rPr>
        <w:fldChar w:fldCharType="end"/>
      </w:r>
    </w:p>
    <w:p w14:paraId="76D1E57F" w14:textId="2C3C2F7E"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6.2.2</w:t>
      </w:r>
      <w:r w:rsidRPr="00646721">
        <w:rPr>
          <w:rFonts w:cstheme="minorBidi"/>
          <w:noProof/>
          <w:color w:val="auto"/>
          <w:sz w:val="22"/>
          <w:szCs w:val="22"/>
          <w:lang w:eastAsia="de-DE"/>
        </w:rPr>
        <w:tab/>
      </w:r>
      <w:r>
        <w:rPr>
          <w:noProof/>
        </w:rPr>
        <w:t>Cloning</w:t>
      </w:r>
      <w:r>
        <w:rPr>
          <w:noProof/>
        </w:rPr>
        <w:tab/>
      </w:r>
      <w:r>
        <w:rPr>
          <w:noProof/>
        </w:rPr>
        <w:fldChar w:fldCharType="begin"/>
      </w:r>
      <w:r>
        <w:rPr>
          <w:noProof/>
        </w:rPr>
        <w:instrText xml:space="preserve"> PAGEREF _Toc520987127 \h </w:instrText>
      </w:r>
      <w:r>
        <w:rPr>
          <w:noProof/>
        </w:rPr>
      </w:r>
      <w:r>
        <w:rPr>
          <w:noProof/>
        </w:rPr>
        <w:fldChar w:fldCharType="separate"/>
      </w:r>
      <w:r w:rsidR="0027217D">
        <w:rPr>
          <w:noProof/>
        </w:rPr>
        <w:t>40</w:t>
      </w:r>
      <w:r>
        <w:rPr>
          <w:noProof/>
        </w:rPr>
        <w:fldChar w:fldCharType="end"/>
      </w:r>
    </w:p>
    <w:p w14:paraId="6D5E1ED0" w14:textId="65CE954D"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6.2.3</w:t>
      </w:r>
      <w:r w:rsidRPr="00646721">
        <w:rPr>
          <w:rFonts w:cstheme="minorBidi"/>
          <w:noProof/>
          <w:color w:val="auto"/>
          <w:sz w:val="22"/>
          <w:szCs w:val="22"/>
          <w:lang w:eastAsia="de-DE"/>
        </w:rPr>
        <w:tab/>
      </w:r>
      <w:r>
        <w:rPr>
          <w:noProof/>
        </w:rPr>
        <w:t>Model in Papyrus</w:t>
      </w:r>
      <w:r>
        <w:rPr>
          <w:noProof/>
        </w:rPr>
        <w:tab/>
      </w:r>
      <w:r>
        <w:rPr>
          <w:noProof/>
        </w:rPr>
        <w:fldChar w:fldCharType="begin"/>
      </w:r>
      <w:r>
        <w:rPr>
          <w:noProof/>
        </w:rPr>
        <w:instrText xml:space="preserve"> PAGEREF _Toc520987128 \h </w:instrText>
      </w:r>
      <w:r>
        <w:rPr>
          <w:noProof/>
        </w:rPr>
      </w:r>
      <w:r>
        <w:rPr>
          <w:noProof/>
        </w:rPr>
        <w:fldChar w:fldCharType="separate"/>
      </w:r>
      <w:r w:rsidR="0027217D">
        <w:rPr>
          <w:noProof/>
        </w:rPr>
        <w:t>43</w:t>
      </w:r>
      <w:r>
        <w:rPr>
          <w:noProof/>
        </w:rPr>
        <w:fldChar w:fldCharType="end"/>
      </w:r>
    </w:p>
    <w:p w14:paraId="4ED0FE22" w14:textId="329CF254"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6.2.4</w:t>
      </w:r>
      <w:r w:rsidRPr="00646721">
        <w:rPr>
          <w:rFonts w:cstheme="minorBidi"/>
          <w:noProof/>
          <w:color w:val="auto"/>
          <w:sz w:val="22"/>
          <w:szCs w:val="22"/>
          <w:lang w:eastAsia="de-DE"/>
        </w:rPr>
        <w:tab/>
      </w:r>
      <w:r>
        <w:rPr>
          <w:noProof/>
        </w:rPr>
        <w:t>Additional Remote Repository</w:t>
      </w:r>
      <w:r>
        <w:rPr>
          <w:noProof/>
        </w:rPr>
        <w:tab/>
      </w:r>
      <w:r>
        <w:rPr>
          <w:noProof/>
        </w:rPr>
        <w:fldChar w:fldCharType="begin"/>
      </w:r>
      <w:r>
        <w:rPr>
          <w:noProof/>
        </w:rPr>
        <w:instrText xml:space="preserve"> PAGEREF _Toc520987129 \h </w:instrText>
      </w:r>
      <w:r>
        <w:rPr>
          <w:noProof/>
        </w:rPr>
      </w:r>
      <w:r>
        <w:rPr>
          <w:noProof/>
        </w:rPr>
        <w:fldChar w:fldCharType="separate"/>
      </w:r>
      <w:r w:rsidR="0027217D">
        <w:rPr>
          <w:noProof/>
        </w:rPr>
        <w:t>44</w:t>
      </w:r>
      <w:r>
        <w:rPr>
          <w:noProof/>
        </w:rPr>
        <w:fldChar w:fldCharType="end"/>
      </w:r>
    </w:p>
    <w:p w14:paraId="42B23FD5" w14:textId="5FEB341F"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6.2.5</w:t>
      </w:r>
      <w:r w:rsidRPr="00646721">
        <w:rPr>
          <w:rFonts w:cstheme="minorBidi"/>
          <w:noProof/>
          <w:color w:val="auto"/>
          <w:sz w:val="22"/>
          <w:szCs w:val="22"/>
          <w:lang w:eastAsia="de-DE"/>
        </w:rPr>
        <w:tab/>
      </w:r>
      <w:r>
        <w:rPr>
          <w:noProof/>
        </w:rPr>
        <w:t>Fetching Remote Repository</w:t>
      </w:r>
      <w:r>
        <w:rPr>
          <w:noProof/>
        </w:rPr>
        <w:tab/>
      </w:r>
      <w:r>
        <w:rPr>
          <w:noProof/>
        </w:rPr>
        <w:fldChar w:fldCharType="begin"/>
      </w:r>
      <w:r>
        <w:rPr>
          <w:noProof/>
        </w:rPr>
        <w:instrText xml:space="preserve"> PAGEREF _Toc520987130 \h </w:instrText>
      </w:r>
      <w:r>
        <w:rPr>
          <w:noProof/>
        </w:rPr>
      </w:r>
      <w:r>
        <w:rPr>
          <w:noProof/>
        </w:rPr>
        <w:fldChar w:fldCharType="separate"/>
      </w:r>
      <w:r w:rsidR="0027217D">
        <w:rPr>
          <w:noProof/>
        </w:rPr>
        <w:t>48</w:t>
      </w:r>
      <w:r>
        <w:rPr>
          <w:noProof/>
        </w:rPr>
        <w:fldChar w:fldCharType="end"/>
      </w:r>
    </w:p>
    <w:p w14:paraId="4B47B448" w14:textId="4E522035"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6.2.6</w:t>
      </w:r>
      <w:r w:rsidRPr="00646721">
        <w:rPr>
          <w:rFonts w:cstheme="minorBidi"/>
          <w:noProof/>
          <w:color w:val="auto"/>
          <w:sz w:val="22"/>
          <w:szCs w:val="22"/>
          <w:lang w:eastAsia="de-DE"/>
        </w:rPr>
        <w:tab/>
      </w:r>
      <w:r>
        <w:rPr>
          <w:noProof/>
        </w:rPr>
        <w:t>Updating Local Repository</w:t>
      </w:r>
      <w:r>
        <w:rPr>
          <w:noProof/>
        </w:rPr>
        <w:tab/>
      </w:r>
      <w:r>
        <w:rPr>
          <w:noProof/>
        </w:rPr>
        <w:fldChar w:fldCharType="begin"/>
      </w:r>
      <w:r>
        <w:rPr>
          <w:noProof/>
        </w:rPr>
        <w:instrText xml:space="preserve"> PAGEREF _Toc520987131 \h </w:instrText>
      </w:r>
      <w:r>
        <w:rPr>
          <w:noProof/>
        </w:rPr>
      </w:r>
      <w:r>
        <w:rPr>
          <w:noProof/>
        </w:rPr>
        <w:fldChar w:fldCharType="separate"/>
      </w:r>
      <w:r w:rsidR="0027217D">
        <w:rPr>
          <w:noProof/>
        </w:rPr>
        <w:t>48</w:t>
      </w:r>
      <w:r>
        <w:rPr>
          <w:noProof/>
        </w:rPr>
        <w:fldChar w:fldCharType="end"/>
      </w:r>
    </w:p>
    <w:p w14:paraId="18DC0932" w14:textId="0703B318"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6.2.7</w:t>
      </w:r>
      <w:r w:rsidRPr="00646721">
        <w:rPr>
          <w:rFonts w:cstheme="minorBidi"/>
          <w:noProof/>
          <w:color w:val="auto"/>
          <w:sz w:val="22"/>
          <w:szCs w:val="22"/>
          <w:lang w:eastAsia="de-DE"/>
        </w:rPr>
        <w:tab/>
      </w:r>
      <w:r>
        <w:rPr>
          <w:noProof/>
        </w:rPr>
        <w:t>Updating Own Remote Repository</w:t>
      </w:r>
      <w:r>
        <w:rPr>
          <w:noProof/>
        </w:rPr>
        <w:tab/>
      </w:r>
      <w:r>
        <w:rPr>
          <w:noProof/>
        </w:rPr>
        <w:fldChar w:fldCharType="begin"/>
      </w:r>
      <w:r>
        <w:rPr>
          <w:noProof/>
        </w:rPr>
        <w:instrText xml:space="preserve"> PAGEREF _Toc520987132 \h </w:instrText>
      </w:r>
      <w:r>
        <w:rPr>
          <w:noProof/>
        </w:rPr>
      </w:r>
      <w:r>
        <w:rPr>
          <w:noProof/>
        </w:rPr>
        <w:fldChar w:fldCharType="separate"/>
      </w:r>
      <w:r w:rsidR="0027217D">
        <w:rPr>
          <w:noProof/>
        </w:rPr>
        <w:t>50</w:t>
      </w:r>
      <w:r>
        <w:rPr>
          <w:noProof/>
        </w:rPr>
        <w:fldChar w:fldCharType="end"/>
      </w:r>
    </w:p>
    <w:p w14:paraId="4C59913D" w14:textId="259893DD"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6.3</w:t>
      </w:r>
      <w:r w:rsidRPr="00D4118B">
        <w:rPr>
          <w:rFonts w:cstheme="minorBidi"/>
          <w:b w:val="0"/>
          <w:bCs w:val="0"/>
          <w:noProof/>
          <w:color w:val="auto"/>
          <w:lang w:eastAsia="de-DE"/>
        </w:rPr>
        <w:tab/>
      </w:r>
      <w:r>
        <w:rPr>
          <w:noProof/>
        </w:rPr>
        <w:t>Information Model on GitHub</w:t>
      </w:r>
      <w:r>
        <w:rPr>
          <w:noProof/>
        </w:rPr>
        <w:tab/>
      </w:r>
      <w:r>
        <w:rPr>
          <w:noProof/>
        </w:rPr>
        <w:fldChar w:fldCharType="begin"/>
      </w:r>
      <w:r>
        <w:rPr>
          <w:noProof/>
        </w:rPr>
        <w:instrText xml:space="preserve"> PAGEREF _Toc520987133 \h </w:instrText>
      </w:r>
      <w:r>
        <w:rPr>
          <w:noProof/>
        </w:rPr>
      </w:r>
      <w:r>
        <w:rPr>
          <w:noProof/>
        </w:rPr>
        <w:fldChar w:fldCharType="separate"/>
      </w:r>
      <w:r w:rsidR="0027217D">
        <w:rPr>
          <w:noProof/>
        </w:rPr>
        <w:t>52</w:t>
      </w:r>
      <w:r>
        <w:rPr>
          <w:noProof/>
        </w:rPr>
        <w:fldChar w:fldCharType="end"/>
      </w:r>
    </w:p>
    <w:p w14:paraId="2325B557" w14:textId="2121203E" w:rsidR="00D4118B" w:rsidRPr="00D4118B" w:rsidRDefault="00D4118B">
      <w:pPr>
        <w:pStyle w:val="Verzeichnis3"/>
        <w:tabs>
          <w:tab w:val="left" w:pos="1200"/>
          <w:tab w:val="right" w:leader="underscore" w:pos="9350"/>
        </w:tabs>
        <w:rPr>
          <w:rFonts w:cstheme="minorBidi"/>
          <w:noProof/>
          <w:color w:val="auto"/>
          <w:sz w:val="22"/>
          <w:szCs w:val="22"/>
          <w:lang w:eastAsia="de-DE"/>
        </w:rPr>
      </w:pPr>
      <w:r>
        <w:rPr>
          <w:noProof/>
        </w:rPr>
        <w:t>6.3.1</w:t>
      </w:r>
      <w:r w:rsidRPr="00D4118B">
        <w:rPr>
          <w:rFonts w:cstheme="minorBidi"/>
          <w:noProof/>
          <w:color w:val="auto"/>
          <w:sz w:val="22"/>
          <w:szCs w:val="22"/>
          <w:lang w:eastAsia="de-DE"/>
        </w:rPr>
        <w:tab/>
      </w:r>
      <w:r>
        <w:rPr>
          <w:noProof/>
        </w:rPr>
        <w:t>Placeholder XxxModel</w:t>
      </w:r>
      <w:r>
        <w:rPr>
          <w:noProof/>
        </w:rPr>
        <w:tab/>
      </w:r>
      <w:r>
        <w:rPr>
          <w:noProof/>
        </w:rPr>
        <w:fldChar w:fldCharType="begin"/>
      </w:r>
      <w:r>
        <w:rPr>
          <w:noProof/>
        </w:rPr>
        <w:instrText xml:space="preserve"> PAGEREF _Toc520987134 \h </w:instrText>
      </w:r>
      <w:r>
        <w:rPr>
          <w:noProof/>
        </w:rPr>
      </w:r>
      <w:r>
        <w:rPr>
          <w:noProof/>
        </w:rPr>
        <w:fldChar w:fldCharType="separate"/>
      </w:r>
      <w:r w:rsidR="0027217D">
        <w:rPr>
          <w:noProof/>
        </w:rPr>
        <w:t>52</w:t>
      </w:r>
      <w:r>
        <w:rPr>
          <w:noProof/>
        </w:rPr>
        <w:fldChar w:fldCharType="end"/>
      </w:r>
    </w:p>
    <w:p w14:paraId="78AA9ED2" w14:textId="105FB525" w:rsidR="00D4118B" w:rsidRPr="00D4118B" w:rsidRDefault="00D4118B">
      <w:pPr>
        <w:pStyle w:val="Verzeichnis3"/>
        <w:tabs>
          <w:tab w:val="left" w:pos="1200"/>
          <w:tab w:val="right" w:leader="underscore" w:pos="9350"/>
        </w:tabs>
        <w:rPr>
          <w:rFonts w:cstheme="minorBidi"/>
          <w:noProof/>
          <w:color w:val="auto"/>
          <w:sz w:val="22"/>
          <w:szCs w:val="22"/>
          <w:lang w:eastAsia="de-DE"/>
        </w:rPr>
      </w:pPr>
      <w:r>
        <w:rPr>
          <w:noProof/>
        </w:rPr>
        <w:t>6.3.2</w:t>
      </w:r>
      <w:r w:rsidRPr="00D4118B">
        <w:rPr>
          <w:rFonts w:cstheme="minorBidi"/>
          <w:noProof/>
          <w:color w:val="auto"/>
          <w:sz w:val="22"/>
          <w:szCs w:val="22"/>
          <w:lang w:eastAsia="de-DE"/>
        </w:rPr>
        <w:tab/>
      </w:r>
      <w:r>
        <w:rPr>
          <w:noProof/>
        </w:rPr>
        <w:t>XxxModel Structure on GitHub</w:t>
      </w:r>
      <w:r>
        <w:rPr>
          <w:noProof/>
        </w:rPr>
        <w:tab/>
      </w:r>
      <w:r>
        <w:rPr>
          <w:noProof/>
        </w:rPr>
        <w:fldChar w:fldCharType="begin"/>
      </w:r>
      <w:r>
        <w:rPr>
          <w:noProof/>
        </w:rPr>
        <w:instrText xml:space="preserve"> PAGEREF _Toc520987135 \h </w:instrText>
      </w:r>
      <w:r>
        <w:rPr>
          <w:noProof/>
        </w:rPr>
      </w:r>
      <w:r>
        <w:rPr>
          <w:noProof/>
        </w:rPr>
        <w:fldChar w:fldCharType="separate"/>
      </w:r>
      <w:r w:rsidR="0027217D">
        <w:rPr>
          <w:noProof/>
        </w:rPr>
        <w:t>52</w:t>
      </w:r>
      <w:r>
        <w:rPr>
          <w:noProof/>
        </w:rPr>
        <w:fldChar w:fldCharType="end"/>
      </w:r>
    </w:p>
    <w:p w14:paraId="449BE4C9" w14:textId="368DF7BD"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6.4</w:t>
      </w:r>
      <w:r w:rsidRPr="00D4118B">
        <w:rPr>
          <w:rFonts w:cstheme="minorBidi"/>
          <w:b w:val="0"/>
          <w:bCs w:val="0"/>
          <w:noProof/>
          <w:color w:val="auto"/>
          <w:lang w:eastAsia="de-DE"/>
        </w:rPr>
        <w:tab/>
      </w:r>
      <w:r>
        <w:rPr>
          <w:noProof/>
        </w:rPr>
        <w:t>GitHub Work Flow</w:t>
      </w:r>
      <w:r>
        <w:rPr>
          <w:noProof/>
        </w:rPr>
        <w:tab/>
      </w:r>
      <w:r>
        <w:rPr>
          <w:noProof/>
        </w:rPr>
        <w:fldChar w:fldCharType="begin"/>
      </w:r>
      <w:r>
        <w:rPr>
          <w:noProof/>
        </w:rPr>
        <w:instrText xml:space="preserve"> PAGEREF _Toc520987136 \h </w:instrText>
      </w:r>
      <w:r>
        <w:rPr>
          <w:noProof/>
        </w:rPr>
      </w:r>
      <w:r>
        <w:rPr>
          <w:noProof/>
        </w:rPr>
        <w:fldChar w:fldCharType="separate"/>
      </w:r>
      <w:r w:rsidR="0027217D">
        <w:rPr>
          <w:noProof/>
        </w:rPr>
        <w:t>53</w:t>
      </w:r>
      <w:r>
        <w:rPr>
          <w:noProof/>
        </w:rPr>
        <w:fldChar w:fldCharType="end"/>
      </w:r>
    </w:p>
    <w:p w14:paraId="2BA4CEA9" w14:textId="04240307" w:rsidR="00D4118B" w:rsidRPr="00646721" w:rsidRDefault="00D4118B">
      <w:pPr>
        <w:pStyle w:val="Verzeichnis3"/>
        <w:tabs>
          <w:tab w:val="left" w:pos="960"/>
          <w:tab w:val="right" w:leader="underscore" w:pos="9350"/>
        </w:tabs>
        <w:rPr>
          <w:rFonts w:cstheme="minorBidi"/>
          <w:noProof/>
          <w:color w:val="auto"/>
          <w:sz w:val="22"/>
          <w:szCs w:val="22"/>
          <w:lang w:eastAsia="de-DE"/>
        </w:rPr>
      </w:pPr>
      <w:r w:rsidRPr="0012536F">
        <w:rPr>
          <w:noProof/>
          <w:sz w:val="28"/>
        </w:rPr>
        <w:sym w:font="Wingdings" w:char="F08B"/>
      </w:r>
      <w:r w:rsidRPr="00646721">
        <w:rPr>
          <w:rFonts w:cstheme="minorBidi"/>
          <w:noProof/>
          <w:color w:val="auto"/>
          <w:sz w:val="22"/>
          <w:szCs w:val="22"/>
          <w:lang w:eastAsia="de-DE"/>
        </w:rPr>
        <w:tab/>
      </w:r>
      <w:r>
        <w:rPr>
          <w:noProof/>
        </w:rPr>
        <w:t>Model Structure</w:t>
      </w:r>
      <w:r>
        <w:rPr>
          <w:noProof/>
        </w:rPr>
        <w:tab/>
      </w:r>
      <w:r>
        <w:rPr>
          <w:noProof/>
        </w:rPr>
        <w:fldChar w:fldCharType="begin"/>
      </w:r>
      <w:r>
        <w:rPr>
          <w:noProof/>
        </w:rPr>
        <w:instrText xml:space="preserve"> PAGEREF _Toc520987137 \h </w:instrText>
      </w:r>
      <w:r>
        <w:rPr>
          <w:noProof/>
        </w:rPr>
      </w:r>
      <w:r>
        <w:rPr>
          <w:noProof/>
        </w:rPr>
        <w:fldChar w:fldCharType="separate"/>
      </w:r>
      <w:r w:rsidR="0027217D">
        <w:rPr>
          <w:noProof/>
        </w:rPr>
        <w:t>54</w:t>
      </w:r>
      <w:r>
        <w:rPr>
          <w:noProof/>
        </w:rPr>
        <w:fldChar w:fldCharType="end"/>
      </w:r>
    </w:p>
    <w:p w14:paraId="6C98E27D" w14:textId="0E515DC0"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6.4.1</w:t>
      </w:r>
      <w:r w:rsidRPr="00646721">
        <w:rPr>
          <w:rFonts w:cstheme="minorBidi"/>
          <w:noProof/>
          <w:color w:val="auto"/>
          <w:sz w:val="22"/>
          <w:szCs w:val="22"/>
          <w:lang w:eastAsia="de-DE"/>
        </w:rPr>
        <w:tab/>
      </w:r>
      <w:r>
        <w:rPr>
          <w:noProof/>
        </w:rPr>
        <w:t>Forking</w:t>
      </w:r>
      <w:r>
        <w:rPr>
          <w:noProof/>
        </w:rPr>
        <w:tab/>
      </w:r>
      <w:r>
        <w:rPr>
          <w:noProof/>
        </w:rPr>
        <w:fldChar w:fldCharType="begin"/>
      </w:r>
      <w:r>
        <w:rPr>
          <w:noProof/>
        </w:rPr>
        <w:instrText xml:space="preserve"> PAGEREF _Toc520987138 \h </w:instrText>
      </w:r>
      <w:r>
        <w:rPr>
          <w:noProof/>
        </w:rPr>
      </w:r>
      <w:r>
        <w:rPr>
          <w:noProof/>
        </w:rPr>
        <w:fldChar w:fldCharType="separate"/>
      </w:r>
      <w:r w:rsidR="0027217D">
        <w:rPr>
          <w:noProof/>
        </w:rPr>
        <w:t>54</w:t>
      </w:r>
      <w:r>
        <w:rPr>
          <w:noProof/>
        </w:rPr>
        <w:fldChar w:fldCharType="end"/>
      </w:r>
    </w:p>
    <w:p w14:paraId="4035BEFC" w14:textId="522C0DD0"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6.4.2</w:t>
      </w:r>
      <w:r w:rsidRPr="00646721">
        <w:rPr>
          <w:rFonts w:cstheme="minorBidi"/>
          <w:noProof/>
          <w:color w:val="auto"/>
          <w:sz w:val="22"/>
          <w:szCs w:val="22"/>
          <w:lang w:eastAsia="de-DE"/>
        </w:rPr>
        <w:tab/>
      </w:r>
      <w:r>
        <w:rPr>
          <w:noProof/>
        </w:rPr>
        <w:t>Cloning</w:t>
      </w:r>
      <w:r>
        <w:rPr>
          <w:noProof/>
        </w:rPr>
        <w:tab/>
      </w:r>
      <w:r>
        <w:rPr>
          <w:noProof/>
        </w:rPr>
        <w:fldChar w:fldCharType="begin"/>
      </w:r>
      <w:r>
        <w:rPr>
          <w:noProof/>
        </w:rPr>
        <w:instrText xml:space="preserve"> PAGEREF _Toc520987139 \h </w:instrText>
      </w:r>
      <w:r>
        <w:rPr>
          <w:noProof/>
        </w:rPr>
      </w:r>
      <w:r>
        <w:rPr>
          <w:noProof/>
        </w:rPr>
        <w:fldChar w:fldCharType="separate"/>
      </w:r>
      <w:r w:rsidR="0027217D">
        <w:rPr>
          <w:noProof/>
        </w:rPr>
        <w:t>54</w:t>
      </w:r>
      <w:r>
        <w:rPr>
          <w:noProof/>
        </w:rPr>
        <w:fldChar w:fldCharType="end"/>
      </w:r>
    </w:p>
    <w:p w14:paraId="68ECA0D6" w14:textId="40FE7BF8"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6.4.3</w:t>
      </w:r>
      <w:r w:rsidRPr="00646721">
        <w:rPr>
          <w:rFonts w:cstheme="minorBidi"/>
          <w:noProof/>
          <w:color w:val="auto"/>
          <w:sz w:val="22"/>
          <w:szCs w:val="22"/>
          <w:lang w:eastAsia="de-DE"/>
        </w:rPr>
        <w:tab/>
      </w:r>
      <w:r>
        <w:rPr>
          <w:noProof/>
        </w:rPr>
        <w:t>Model in Papyrus</w:t>
      </w:r>
      <w:r>
        <w:rPr>
          <w:noProof/>
        </w:rPr>
        <w:tab/>
      </w:r>
      <w:r>
        <w:rPr>
          <w:noProof/>
        </w:rPr>
        <w:fldChar w:fldCharType="begin"/>
      </w:r>
      <w:r>
        <w:rPr>
          <w:noProof/>
        </w:rPr>
        <w:instrText xml:space="preserve"> PAGEREF _Toc520987140 \h </w:instrText>
      </w:r>
      <w:r>
        <w:rPr>
          <w:noProof/>
        </w:rPr>
      </w:r>
      <w:r>
        <w:rPr>
          <w:noProof/>
        </w:rPr>
        <w:fldChar w:fldCharType="separate"/>
      </w:r>
      <w:r w:rsidR="0027217D">
        <w:rPr>
          <w:noProof/>
        </w:rPr>
        <w:t>58</w:t>
      </w:r>
      <w:r>
        <w:rPr>
          <w:noProof/>
        </w:rPr>
        <w:fldChar w:fldCharType="end"/>
      </w:r>
    </w:p>
    <w:p w14:paraId="58E32308" w14:textId="14FB5D0E"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6.4.4</w:t>
      </w:r>
      <w:r w:rsidRPr="00646721">
        <w:rPr>
          <w:rFonts w:cstheme="minorBidi"/>
          <w:noProof/>
          <w:color w:val="auto"/>
          <w:sz w:val="22"/>
          <w:szCs w:val="22"/>
          <w:lang w:eastAsia="de-DE"/>
        </w:rPr>
        <w:tab/>
      </w:r>
      <w:r>
        <w:rPr>
          <w:noProof/>
        </w:rPr>
        <w:t>Developing the Model</w:t>
      </w:r>
      <w:r>
        <w:rPr>
          <w:noProof/>
        </w:rPr>
        <w:tab/>
      </w:r>
      <w:r>
        <w:rPr>
          <w:noProof/>
        </w:rPr>
        <w:fldChar w:fldCharType="begin"/>
      </w:r>
      <w:r>
        <w:rPr>
          <w:noProof/>
        </w:rPr>
        <w:instrText xml:space="preserve"> PAGEREF _Toc520987141 \h </w:instrText>
      </w:r>
      <w:r>
        <w:rPr>
          <w:noProof/>
        </w:rPr>
      </w:r>
      <w:r>
        <w:rPr>
          <w:noProof/>
        </w:rPr>
        <w:fldChar w:fldCharType="separate"/>
      </w:r>
      <w:r w:rsidR="0027217D">
        <w:rPr>
          <w:noProof/>
        </w:rPr>
        <w:t>59</w:t>
      </w:r>
      <w:r>
        <w:rPr>
          <w:noProof/>
        </w:rPr>
        <w:fldChar w:fldCharType="end"/>
      </w:r>
    </w:p>
    <w:p w14:paraId="1CC3DC53" w14:textId="1054180F"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6.4.5</w:t>
      </w:r>
      <w:r w:rsidRPr="00646721">
        <w:rPr>
          <w:rFonts w:cstheme="minorBidi"/>
          <w:noProof/>
          <w:color w:val="auto"/>
          <w:sz w:val="22"/>
          <w:szCs w:val="22"/>
          <w:lang w:eastAsia="de-DE"/>
        </w:rPr>
        <w:tab/>
      </w:r>
      <w:r>
        <w:rPr>
          <w:noProof/>
        </w:rPr>
        <w:t>Identify Changes to be upload to Repository</w:t>
      </w:r>
      <w:r>
        <w:rPr>
          <w:noProof/>
        </w:rPr>
        <w:tab/>
      </w:r>
      <w:r>
        <w:rPr>
          <w:noProof/>
        </w:rPr>
        <w:fldChar w:fldCharType="begin"/>
      </w:r>
      <w:r>
        <w:rPr>
          <w:noProof/>
        </w:rPr>
        <w:instrText xml:space="preserve"> PAGEREF _Toc520987142 \h </w:instrText>
      </w:r>
      <w:r>
        <w:rPr>
          <w:noProof/>
        </w:rPr>
      </w:r>
      <w:r>
        <w:rPr>
          <w:noProof/>
        </w:rPr>
        <w:fldChar w:fldCharType="separate"/>
      </w:r>
      <w:r w:rsidR="0027217D">
        <w:rPr>
          <w:noProof/>
        </w:rPr>
        <w:t>59</w:t>
      </w:r>
      <w:r>
        <w:rPr>
          <w:noProof/>
        </w:rPr>
        <w:fldChar w:fldCharType="end"/>
      </w:r>
    </w:p>
    <w:p w14:paraId="20E81DA4" w14:textId="78404CA5"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6.4.6</w:t>
      </w:r>
      <w:r w:rsidRPr="00646721">
        <w:rPr>
          <w:rFonts w:cstheme="minorBidi"/>
          <w:noProof/>
          <w:color w:val="auto"/>
          <w:sz w:val="22"/>
          <w:szCs w:val="22"/>
          <w:lang w:eastAsia="de-DE"/>
        </w:rPr>
        <w:tab/>
      </w:r>
      <w:r>
        <w:rPr>
          <w:noProof/>
        </w:rPr>
        <w:t>Updating Local Repository</w:t>
      </w:r>
      <w:r>
        <w:rPr>
          <w:noProof/>
        </w:rPr>
        <w:tab/>
      </w:r>
      <w:r>
        <w:rPr>
          <w:noProof/>
        </w:rPr>
        <w:fldChar w:fldCharType="begin"/>
      </w:r>
      <w:r>
        <w:rPr>
          <w:noProof/>
        </w:rPr>
        <w:instrText xml:space="preserve"> PAGEREF _Toc520987143 \h </w:instrText>
      </w:r>
      <w:r>
        <w:rPr>
          <w:noProof/>
        </w:rPr>
      </w:r>
      <w:r>
        <w:rPr>
          <w:noProof/>
        </w:rPr>
        <w:fldChar w:fldCharType="separate"/>
      </w:r>
      <w:r w:rsidR="0027217D">
        <w:rPr>
          <w:noProof/>
        </w:rPr>
        <w:t>60</w:t>
      </w:r>
      <w:r>
        <w:rPr>
          <w:noProof/>
        </w:rPr>
        <w:fldChar w:fldCharType="end"/>
      </w:r>
    </w:p>
    <w:p w14:paraId="03C5ECFB" w14:textId="268AABBE"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6.4.7</w:t>
      </w:r>
      <w:r w:rsidRPr="00646721">
        <w:rPr>
          <w:rFonts w:cstheme="minorBidi"/>
          <w:noProof/>
          <w:color w:val="auto"/>
          <w:sz w:val="22"/>
          <w:szCs w:val="22"/>
          <w:lang w:eastAsia="de-DE"/>
        </w:rPr>
        <w:tab/>
      </w:r>
      <w:r>
        <w:rPr>
          <w:noProof/>
        </w:rPr>
        <w:t>Updating Own Remote Repository</w:t>
      </w:r>
      <w:r>
        <w:rPr>
          <w:noProof/>
        </w:rPr>
        <w:tab/>
      </w:r>
      <w:r>
        <w:rPr>
          <w:noProof/>
        </w:rPr>
        <w:fldChar w:fldCharType="begin"/>
      </w:r>
      <w:r>
        <w:rPr>
          <w:noProof/>
        </w:rPr>
        <w:instrText xml:space="preserve"> PAGEREF _Toc520987144 \h </w:instrText>
      </w:r>
      <w:r>
        <w:rPr>
          <w:noProof/>
        </w:rPr>
      </w:r>
      <w:r>
        <w:rPr>
          <w:noProof/>
        </w:rPr>
        <w:fldChar w:fldCharType="separate"/>
      </w:r>
      <w:r w:rsidR="0027217D">
        <w:rPr>
          <w:noProof/>
        </w:rPr>
        <w:t>60</w:t>
      </w:r>
      <w:r>
        <w:rPr>
          <w:noProof/>
        </w:rPr>
        <w:fldChar w:fldCharType="end"/>
      </w:r>
    </w:p>
    <w:p w14:paraId="5B2108D6" w14:textId="53062242"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6.4.8</w:t>
      </w:r>
      <w:r w:rsidRPr="00646721">
        <w:rPr>
          <w:rFonts w:cstheme="minorBidi"/>
          <w:noProof/>
          <w:color w:val="auto"/>
          <w:sz w:val="22"/>
          <w:szCs w:val="22"/>
          <w:lang w:eastAsia="de-DE"/>
        </w:rPr>
        <w:tab/>
      </w:r>
      <w:r>
        <w:rPr>
          <w:noProof/>
        </w:rPr>
        <w:t>Updating Remote Repository</w:t>
      </w:r>
      <w:r>
        <w:rPr>
          <w:noProof/>
        </w:rPr>
        <w:tab/>
      </w:r>
      <w:r>
        <w:rPr>
          <w:noProof/>
        </w:rPr>
        <w:fldChar w:fldCharType="begin"/>
      </w:r>
      <w:r>
        <w:rPr>
          <w:noProof/>
        </w:rPr>
        <w:instrText xml:space="preserve"> PAGEREF _Toc520987145 \h </w:instrText>
      </w:r>
      <w:r>
        <w:rPr>
          <w:noProof/>
        </w:rPr>
      </w:r>
      <w:r>
        <w:rPr>
          <w:noProof/>
        </w:rPr>
        <w:fldChar w:fldCharType="separate"/>
      </w:r>
      <w:r w:rsidR="0027217D">
        <w:rPr>
          <w:noProof/>
        </w:rPr>
        <w:t>62</w:t>
      </w:r>
      <w:r>
        <w:rPr>
          <w:noProof/>
        </w:rPr>
        <w:fldChar w:fldCharType="end"/>
      </w:r>
    </w:p>
    <w:p w14:paraId="1D5CE7AA" w14:textId="69A9449A"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6.4.9</w:t>
      </w:r>
      <w:r w:rsidRPr="00646721">
        <w:rPr>
          <w:rFonts w:cstheme="minorBidi"/>
          <w:noProof/>
          <w:color w:val="auto"/>
          <w:sz w:val="22"/>
          <w:szCs w:val="22"/>
          <w:lang w:eastAsia="de-DE"/>
        </w:rPr>
        <w:tab/>
      </w:r>
      <w:r>
        <w:rPr>
          <w:noProof/>
        </w:rPr>
        <w:t>Merging with Remote Repository</w:t>
      </w:r>
      <w:r>
        <w:rPr>
          <w:noProof/>
        </w:rPr>
        <w:tab/>
      </w:r>
      <w:r>
        <w:rPr>
          <w:noProof/>
        </w:rPr>
        <w:fldChar w:fldCharType="begin"/>
      </w:r>
      <w:r>
        <w:rPr>
          <w:noProof/>
        </w:rPr>
        <w:instrText xml:space="preserve"> PAGEREF _Toc520987146 \h </w:instrText>
      </w:r>
      <w:r>
        <w:rPr>
          <w:noProof/>
        </w:rPr>
      </w:r>
      <w:r>
        <w:rPr>
          <w:noProof/>
        </w:rPr>
        <w:fldChar w:fldCharType="separate"/>
      </w:r>
      <w:r w:rsidR="0027217D">
        <w:rPr>
          <w:noProof/>
        </w:rPr>
        <w:t>63</w:t>
      </w:r>
      <w:r>
        <w:rPr>
          <w:noProof/>
        </w:rPr>
        <w:fldChar w:fldCharType="end"/>
      </w:r>
    </w:p>
    <w:p w14:paraId="10302A25" w14:textId="77C7F36F"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6.5</w:t>
      </w:r>
      <w:r w:rsidRPr="00646721">
        <w:rPr>
          <w:rFonts w:cstheme="minorBidi"/>
          <w:b w:val="0"/>
          <w:bCs w:val="0"/>
          <w:noProof/>
          <w:color w:val="auto"/>
          <w:lang w:eastAsia="de-DE"/>
        </w:rPr>
        <w:tab/>
      </w:r>
      <w:r>
        <w:rPr>
          <w:noProof/>
        </w:rPr>
        <w:t>Downloading a Model from github for “Read Only Use”</w:t>
      </w:r>
      <w:r>
        <w:rPr>
          <w:noProof/>
        </w:rPr>
        <w:tab/>
      </w:r>
      <w:r>
        <w:rPr>
          <w:noProof/>
        </w:rPr>
        <w:fldChar w:fldCharType="begin"/>
      </w:r>
      <w:r>
        <w:rPr>
          <w:noProof/>
        </w:rPr>
        <w:instrText xml:space="preserve"> PAGEREF _Toc520987147 \h </w:instrText>
      </w:r>
      <w:r>
        <w:rPr>
          <w:noProof/>
        </w:rPr>
      </w:r>
      <w:r>
        <w:rPr>
          <w:noProof/>
        </w:rPr>
        <w:fldChar w:fldCharType="separate"/>
      </w:r>
      <w:r w:rsidR="0027217D">
        <w:rPr>
          <w:noProof/>
        </w:rPr>
        <w:t>63</w:t>
      </w:r>
      <w:r>
        <w:rPr>
          <w:noProof/>
        </w:rPr>
        <w:fldChar w:fldCharType="end"/>
      </w:r>
    </w:p>
    <w:p w14:paraId="22CD8890" w14:textId="536105B0" w:rsidR="00D4118B" w:rsidRPr="00D4118B" w:rsidRDefault="00D4118B">
      <w:pPr>
        <w:pStyle w:val="Verzeichnis1"/>
        <w:rPr>
          <w:rFonts w:cstheme="minorBidi"/>
          <w:b w:val="0"/>
          <w:bCs w:val="0"/>
          <w:i w:val="0"/>
          <w:iCs w:val="0"/>
          <w:noProof/>
          <w:color w:val="auto"/>
          <w:sz w:val="22"/>
          <w:szCs w:val="22"/>
          <w:lang w:eastAsia="de-DE"/>
        </w:rPr>
      </w:pPr>
      <w:r>
        <w:rPr>
          <w:noProof/>
        </w:rPr>
        <w:lastRenderedPageBreak/>
        <w:t>7</w:t>
      </w:r>
      <w:r w:rsidRPr="00D4118B">
        <w:rPr>
          <w:rFonts w:cstheme="minorBidi"/>
          <w:b w:val="0"/>
          <w:bCs w:val="0"/>
          <w:i w:val="0"/>
          <w:iCs w:val="0"/>
          <w:noProof/>
          <w:color w:val="auto"/>
          <w:sz w:val="22"/>
          <w:szCs w:val="22"/>
          <w:lang w:eastAsia="de-DE"/>
        </w:rPr>
        <w:tab/>
      </w:r>
      <w:r>
        <w:rPr>
          <w:noProof/>
        </w:rPr>
        <w:t>Using Papyrus</w:t>
      </w:r>
      <w:r>
        <w:rPr>
          <w:noProof/>
        </w:rPr>
        <w:tab/>
      </w:r>
      <w:r>
        <w:rPr>
          <w:noProof/>
        </w:rPr>
        <w:fldChar w:fldCharType="begin"/>
      </w:r>
      <w:r>
        <w:rPr>
          <w:noProof/>
        </w:rPr>
        <w:instrText xml:space="preserve"> PAGEREF _Toc520987148 \h </w:instrText>
      </w:r>
      <w:r>
        <w:rPr>
          <w:noProof/>
        </w:rPr>
      </w:r>
      <w:r>
        <w:rPr>
          <w:noProof/>
        </w:rPr>
        <w:fldChar w:fldCharType="separate"/>
      </w:r>
      <w:r w:rsidR="0027217D">
        <w:rPr>
          <w:noProof/>
        </w:rPr>
        <w:t>65</w:t>
      </w:r>
      <w:r>
        <w:rPr>
          <w:noProof/>
        </w:rPr>
        <w:fldChar w:fldCharType="end"/>
      </w:r>
    </w:p>
    <w:p w14:paraId="41FCBBDA" w14:textId="1DBB6619"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7.1</w:t>
      </w:r>
      <w:r w:rsidRPr="00D4118B">
        <w:rPr>
          <w:rFonts w:cstheme="minorBidi"/>
          <w:b w:val="0"/>
          <w:bCs w:val="0"/>
          <w:noProof/>
          <w:color w:val="auto"/>
          <w:lang w:eastAsia="de-DE"/>
        </w:rPr>
        <w:tab/>
      </w:r>
      <w:r>
        <w:rPr>
          <w:noProof/>
        </w:rPr>
        <w:t>Illustrative Profile and Model</w:t>
      </w:r>
      <w:r>
        <w:rPr>
          <w:noProof/>
        </w:rPr>
        <w:tab/>
      </w:r>
      <w:r>
        <w:rPr>
          <w:noProof/>
        </w:rPr>
        <w:fldChar w:fldCharType="begin"/>
      </w:r>
      <w:r>
        <w:rPr>
          <w:noProof/>
        </w:rPr>
        <w:instrText xml:space="preserve"> PAGEREF _Toc520987149 \h </w:instrText>
      </w:r>
      <w:r>
        <w:rPr>
          <w:noProof/>
        </w:rPr>
      </w:r>
      <w:r>
        <w:rPr>
          <w:noProof/>
        </w:rPr>
        <w:fldChar w:fldCharType="separate"/>
      </w:r>
      <w:r w:rsidR="0027217D">
        <w:rPr>
          <w:noProof/>
        </w:rPr>
        <w:t>65</w:t>
      </w:r>
      <w:r>
        <w:rPr>
          <w:noProof/>
        </w:rPr>
        <w:fldChar w:fldCharType="end"/>
      </w:r>
    </w:p>
    <w:p w14:paraId="17BF753C" w14:textId="2E059949"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7.2</w:t>
      </w:r>
      <w:r w:rsidRPr="00D4118B">
        <w:rPr>
          <w:rFonts w:cstheme="minorBidi"/>
          <w:b w:val="0"/>
          <w:bCs w:val="0"/>
          <w:noProof/>
          <w:color w:val="auto"/>
          <w:lang w:eastAsia="de-DE"/>
        </w:rPr>
        <w:tab/>
      </w:r>
      <w:r>
        <w:rPr>
          <w:noProof/>
        </w:rPr>
        <w:t>Papyrus File Structure</w:t>
      </w:r>
      <w:r>
        <w:rPr>
          <w:noProof/>
        </w:rPr>
        <w:tab/>
      </w:r>
      <w:r>
        <w:rPr>
          <w:noProof/>
        </w:rPr>
        <w:fldChar w:fldCharType="begin"/>
      </w:r>
      <w:r>
        <w:rPr>
          <w:noProof/>
        </w:rPr>
        <w:instrText xml:space="preserve"> PAGEREF _Toc520987150 \h </w:instrText>
      </w:r>
      <w:r>
        <w:rPr>
          <w:noProof/>
        </w:rPr>
      </w:r>
      <w:r>
        <w:rPr>
          <w:noProof/>
        </w:rPr>
        <w:fldChar w:fldCharType="separate"/>
      </w:r>
      <w:r w:rsidR="0027217D">
        <w:rPr>
          <w:noProof/>
        </w:rPr>
        <w:t>67</w:t>
      </w:r>
      <w:r>
        <w:rPr>
          <w:noProof/>
        </w:rPr>
        <w:fldChar w:fldCharType="end"/>
      </w:r>
    </w:p>
    <w:p w14:paraId="27014CE0" w14:textId="647FD054"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7.3</w:t>
      </w:r>
      <w:r w:rsidRPr="00D4118B">
        <w:rPr>
          <w:rFonts w:cstheme="minorBidi"/>
          <w:b w:val="0"/>
          <w:bCs w:val="0"/>
          <w:noProof/>
          <w:color w:val="auto"/>
          <w:lang w:eastAsia="de-DE"/>
        </w:rPr>
        <w:tab/>
      </w:r>
      <w:r>
        <w:rPr>
          <w:noProof/>
        </w:rPr>
        <w:t>Model Splitting</w:t>
      </w:r>
      <w:r>
        <w:rPr>
          <w:noProof/>
        </w:rPr>
        <w:tab/>
      </w:r>
      <w:r>
        <w:rPr>
          <w:noProof/>
        </w:rPr>
        <w:fldChar w:fldCharType="begin"/>
      </w:r>
      <w:r>
        <w:rPr>
          <w:noProof/>
        </w:rPr>
        <w:instrText xml:space="preserve"> PAGEREF _Toc520987151 \h </w:instrText>
      </w:r>
      <w:r>
        <w:rPr>
          <w:noProof/>
        </w:rPr>
      </w:r>
      <w:r>
        <w:rPr>
          <w:noProof/>
        </w:rPr>
        <w:fldChar w:fldCharType="separate"/>
      </w:r>
      <w:r w:rsidR="0027217D">
        <w:rPr>
          <w:noProof/>
        </w:rPr>
        <w:t>67</w:t>
      </w:r>
      <w:r>
        <w:rPr>
          <w:noProof/>
        </w:rPr>
        <w:fldChar w:fldCharType="end"/>
      </w:r>
    </w:p>
    <w:p w14:paraId="77EEEB30" w14:textId="2FA8CBCF"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7.4</w:t>
      </w:r>
      <w:r w:rsidRPr="00D4118B">
        <w:rPr>
          <w:rFonts w:cstheme="minorBidi"/>
          <w:b w:val="0"/>
          <w:bCs w:val="0"/>
          <w:noProof/>
          <w:color w:val="auto"/>
          <w:lang w:eastAsia="de-DE"/>
        </w:rPr>
        <w:tab/>
      </w:r>
      <w:r>
        <w:rPr>
          <w:noProof/>
        </w:rPr>
        <w:t>Constructing Modeling Environment for a new Model</w:t>
      </w:r>
      <w:r>
        <w:rPr>
          <w:noProof/>
        </w:rPr>
        <w:tab/>
      </w:r>
      <w:r>
        <w:rPr>
          <w:noProof/>
        </w:rPr>
        <w:fldChar w:fldCharType="begin"/>
      </w:r>
      <w:r>
        <w:rPr>
          <w:noProof/>
        </w:rPr>
        <w:instrText xml:space="preserve"> PAGEREF _Toc520987152 \h </w:instrText>
      </w:r>
      <w:r>
        <w:rPr>
          <w:noProof/>
        </w:rPr>
      </w:r>
      <w:r>
        <w:rPr>
          <w:noProof/>
        </w:rPr>
        <w:fldChar w:fldCharType="separate"/>
      </w:r>
      <w:r w:rsidR="0027217D">
        <w:rPr>
          <w:noProof/>
        </w:rPr>
        <w:t>69</w:t>
      </w:r>
      <w:r>
        <w:rPr>
          <w:noProof/>
        </w:rPr>
        <w:fldChar w:fldCharType="end"/>
      </w:r>
    </w:p>
    <w:p w14:paraId="23C18B06" w14:textId="790EF35D"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7.4.1</w:t>
      </w:r>
      <w:r w:rsidRPr="00646721">
        <w:rPr>
          <w:rFonts w:cstheme="minorBidi"/>
          <w:noProof/>
          <w:color w:val="auto"/>
          <w:sz w:val="22"/>
          <w:szCs w:val="22"/>
          <w:lang w:eastAsia="de-DE"/>
        </w:rPr>
        <w:tab/>
      </w:r>
      <w:r>
        <w:rPr>
          <w:noProof/>
        </w:rPr>
        <w:t>Download model infrastructure files (CommonDataTypes, StyleSheets, Open Model Profiles) from Github</w:t>
      </w:r>
      <w:r>
        <w:rPr>
          <w:noProof/>
        </w:rPr>
        <w:tab/>
      </w:r>
      <w:r>
        <w:rPr>
          <w:noProof/>
        </w:rPr>
        <w:fldChar w:fldCharType="begin"/>
      </w:r>
      <w:r>
        <w:rPr>
          <w:noProof/>
        </w:rPr>
        <w:instrText xml:space="preserve"> PAGEREF _Toc520987153 \h </w:instrText>
      </w:r>
      <w:r>
        <w:rPr>
          <w:noProof/>
        </w:rPr>
      </w:r>
      <w:r>
        <w:rPr>
          <w:noProof/>
        </w:rPr>
        <w:fldChar w:fldCharType="separate"/>
      </w:r>
      <w:r w:rsidR="0027217D">
        <w:rPr>
          <w:noProof/>
        </w:rPr>
        <w:t>70</w:t>
      </w:r>
      <w:r>
        <w:rPr>
          <w:noProof/>
        </w:rPr>
        <w:fldChar w:fldCharType="end"/>
      </w:r>
    </w:p>
    <w:p w14:paraId="52FF1EF3" w14:textId="585405BD"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7.4.2</w:t>
      </w:r>
      <w:r w:rsidRPr="00646721">
        <w:rPr>
          <w:rFonts w:cstheme="minorBidi"/>
          <w:noProof/>
          <w:color w:val="auto"/>
          <w:sz w:val="22"/>
          <w:szCs w:val="22"/>
          <w:lang w:eastAsia="de-DE"/>
        </w:rPr>
        <w:tab/>
      </w:r>
      <w:r>
        <w:rPr>
          <w:noProof/>
        </w:rPr>
        <w:t>Create a new model in a new project</w:t>
      </w:r>
      <w:r>
        <w:rPr>
          <w:noProof/>
        </w:rPr>
        <w:tab/>
      </w:r>
      <w:r>
        <w:rPr>
          <w:noProof/>
        </w:rPr>
        <w:fldChar w:fldCharType="begin"/>
      </w:r>
      <w:r>
        <w:rPr>
          <w:noProof/>
        </w:rPr>
        <w:instrText xml:space="preserve"> PAGEREF _Toc520987154 \h </w:instrText>
      </w:r>
      <w:r>
        <w:rPr>
          <w:noProof/>
        </w:rPr>
      </w:r>
      <w:r>
        <w:rPr>
          <w:noProof/>
        </w:rPr>
        <w:fldChar w:fldCharType="separate"/>
      </w:r>
      <w:r w:rsidR="0027217D">
        <w:rPr>
          <w:noProof/>
        </w:rPr>
        <w:t>70</w:t>
      </w:r>
      <w:r>
        <w:rPr>
          <w:noProof/>
        </w:rPr>
        <w:fldChar w:fldCharType="end"/>
      </w:r>
    </w:p>
    <w:p w14:paraId="20532BD8" w14:textId="35E09FA9"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7.4.3</w:t>
      </w:r>
      <w:r w:rsidRPr="00646721">
        <w:rPr>
          <w:rFonts w:cstheme="minorBidi"/>
          <w:noProof/>
          <w:color w:val="auto"/>
          <w:sz w:val="22"/>
          <w:szCs w:val="22"/>
          <w:lang w:eastAsia="de-DE"/>
        </w:rPr>
        <w:tab/>
      </w:r>
      <w:r>
        <w:rPr>
          <w:noProof/>
        </w:rPr>
        <w:t>Copy downloaded model infrastructure files into new project</w:t>
      </w:r>
      <w:r>
        <w:rPr>
          <w:noProof/>
        </w:rPr>
        <w:tab/>
      </w:r>
      <w:r>
        <w:rPr>
          <w:noProof/>
        </w:rPr>
        <w:fldChar w:fldCharType="begin"/>
      </w:r>
      <w:r>
        <w:rPr>
          <w:noProof/>
        </w:rPr>
        <w:instrText xml:space="preserve"> PAGEREF _Toc520987155 \h </w:instrText>
      </w:r>
      <w:r>
        <w:rPr>
          <w:noProof/>
        </w:rPr>
      </w:r>
      <w:r>
        <w:rPr>
          <w:noProof/>
        </w:rPr>
        <w:fldChar w:fldCharType="separate"/>
      </w:r>
      <w:r w:rsidR="0027217D">
        <w:rPr>
          <w:noProof/>
        </w:rPr>
        <w:t>74</w:t>
      </w:r>
      <w:r>
        <w:rPr>
          <w:noProof/>
        </w:rPr>
        <w:fldChar w:fldCharType="end"/>
      </w:r>
    </w:p>
    <w:p w14:paraId="31C5AF99" w14:textId="638AC030"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7.4.4</w:t>
      </w:r>
      <w:r w:rsidRPr="00646721">
        <w:rPr>
          <w:rFonts w:cstheme="minorBidi"/>
          <w:noProof/>
          <w:color w:val="auto"/>
          <w:sz w:val="22"/>
          <w:szCs w:val="22"/>
          <w:lang w:eastAsia="de-DE"/>
        </w:rPr>
        <w:tab/>
      </w:r>
      <w:r>
        <w:rPr>
          <w:noProof/>
        </w:rPr>
        <w:t>Apply the Open Model Profiles to the new model</w:t>
      </w:r>
      <w:r>
        <w:rPr>
          <w:noProof/>
        </w:rPr>
        <w:tab/>
      </w:r>
      <w:r>
        <w:rPr>
          <w:noProof/>
        </w:rPr>
        <w:fldChar w:fldCharType="begin"/>
      </w:r>
      <w:r>
        <w:rPr>
          <w:noProof/>
        </w:rPr>
        <w:instrText xml:space="preserve"> PAGEREF _Toc520987156 \h </w:instrText>
      </w:r>
      <w:r>
        <w:rPr>
          <w:noProof/>
        </w:rPr>
      </w:r>
      <w:r>
        <w:rPr>
          <w:noProof/>
        </w:rPr>
        <w:fldChar w:fldCharType="separate"/>
      </w:r>
      <w:r w:rsidR="0027217D">
        <w:rPr>
          <w:noProof/>
        </w:rPr>
        <w:t>76</w:t>
      </w:r>
      <w:r>
        <w:rPr>
          <w:noProof/>
        </w:rPr>
        <w:fldChar w:fldCharType="end"/>
      </w:r>
    </w:p>
    <w:p w14:paraId="07EE47EB" w14:textId="43A68979"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7.4.5</w:t>
      </w:r>
      <w:r w:rsidRPr="00646721">
        <w:rPr>
          <w:rFonts w:cstheme="minorBidi"/>
          <w:noProof/>
          <w:color w:val="auto"/>
          <w:sz w:val="22"/>
          <w:szCs w:val="22"/>
          <w:lang w:eastAsia="de-DE"/>
        </w:rPr>
        <w:tab/>
      </w:r>
      <w:r>
        <w:rPr>
          <w:noProof/>
        </w:rPr>
        <w:t>Create Default Packages</w:t>
      </w:r>
      <w:r>
        <w:rPr>
          <w:noProof/>
        </w:rPr>
        <w:tab/>
      </w:r>
      <w:r>
        <w:rPr>
          <w:noProof/>
        </w:rPr>
        <w:fldChar w:fldCharType="begin"/>
      </w:r>
      <w:r>
        <w:rPr>
          <w:noProof/>
        </w:rPr>
        <w:instrText xml:space="preserve"> PAGEREF _Toc520987157 \h </w:instrText>
      </w:r>
      <w:r>
        <w:rPr>
          <w:noProof/>
        </w:rPr>
      </w:r>
      <w:r>
        <w:rPr>
          <w:noProof/>
        </w:rPr>
        <w:fldChar w:fldCharType="separate"/>
      </w:r>
      <w:r w:rsidR="0027217D">
        <w:rPr>
          <w:noProof/>
        </w:rPr>
        <w:t>78</w:t>
      </w:r>
      <w:r>
        <w:rPr>
          <w:noProof/>
        </w:rPr>
        <w:fldChar w:fldCharType="end"/>
      </w:r>
    </w:p>
    <w:p w14:paraId="5B49B2D9" w14:textId="55C34D39"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7.4.6</w:t>
      </w:r>
      <w:r w:rsidRPr="00646721">
        <w:rPr>
          <w:rFonts w:cstheme="minorBidi"/>
          <w:noProof/>
          <w:color w:val="auto"/>
          <w:sz w:val="22"/>
          <w:szCs w:val="22"/>
          <w:lang w:eastAsia="de-DE"/>
        </w:rPr>
        <w:tab/>
      </w:r>
      <w:r>
        <w:rPr>
          <w:noProof/>
        </w:rPr>
        <w:t>Add the Style Sheet to the new model</w:t>
      </w:r>
      <w:r>
        <w:rPr>
          <w:noProof/>
        </w:rPr>
        <w:tab/>
      </w:r>
      <w:r>
        <w:rPr>
          <w:noProof/>
        </w:rPr>
        <w:fldChar w:fldCharType="begin"/>
      </w:r>
      <w:r>
        <w:rPr>
          <w:noProof/>
        </w:rPr>
        <w:instrText xml:space="preserve"> PAGEREF _Toc520987158 \h </w:instrText>
      </w:r>
      <w:r>
        <w:rPr>
          <w:noProof/>
        </w:rPr>
      </w:r>
      <w:r>
        <w:rPr>
          <w:noProof/>
        </w:rPr>
        <w:fldChar w:fldCharType="separate"/>
      </w:r>
      <w:r w:rsidR="0027217D">
        <w:rPr>
          <w:noProof/>
        </w:rPr>
        <w:t>79</w:t>
      </w:r>
      <w:r>
        <w:rPr>
          <w:noProof/>
        </w:rPr>
        <w:fldChar w:fldCharType="end"/>
      </w:r>
    </w:p>
    <w:p w14:paraId="355F1CAE" w14:textId="16F580C9" w:rsidR="00D4118B" w:rsidRPr="00646721" w:rsidRDefault="00D4118B">
      <w:pPr>
        <w:pStyle w:val="Verzeichnis3"/>
        <w:tabs>
          <w:tab w:val="left" w:pos="1200"/>
          <w:tab w:val="right" w:leader="underscore" w:pos="9350"/>
        </w:tabs>
        <w:rPr>
          <w:rFonts w:cstheme="minorBidi"/>
          <w:noProof/>
          <w:color w:val="auto"/>
          <w:sz w:val="22"/>
          <w:szCs w:val="22"/>
          <w:lang w:eastAsia="de-DE"/>
        </w:rPr>
      </w:pPr>
      <w:r>
        <w:rPr>
          <w:noProof/>
        </w:rPr>
        <w:t>7.4.7</w:t>
      </w:r>
      <w:r w:rsidRPr="00646721">
        <w:rPr>
          <w:rFonts w:cstheme="minorBidi"/>
          <w:noProof/>
          <w:color w:val="auto"/>
          <w:sz w:val="22"/>
          <w:szCs w:val="22"/>
          <w:lang w:eastAsia="de-DE"/>
        </w:rPr>
        <w:tab/>
      </w:r>
      <w:r>
        <w:rPr>
          <w:noProof/>
        </w:rPr>
        <w:t>Load CommonDataTypes libraries into the new model</w:t>
      </w:r>
      <w:r>
        <w:rPr>
          <w:noProof/>
        </w:rPr>
        <w:tab/>
      </w:r>
      <w:r>
        <w:rPr>
          <w:noProof/>
        </w:rPr>
        <w:fldChar w:fldCharType="begin"/>
      </w:r>
      <w:r>
        <w:rPr>
          <w:noProof/>
        </w:rPr>
        <w:instrText xml:space="preserve"> PAGEREF _Toc520987159 \h </w:instrText>
      </w:r>
      <w:r>
        <w:rPr>
          <w:noProof/>
        </w:rPr>
      </w:r>
      <w:r>
        <w:rPr>
          <w:noProof/>
        </w:rPr>
        <w:fldChar w:fldCharType="separate"/>
      </w:r>
      <w:r w:rsidR="0027217D">
        <w:rPr>
          <w:noProof/>
        </w:rPr>
        <w:t>81</w:t>
      </w:r>
      <w:r>
        <w:rPr>
          <w:noProof/>
        </w:rPr>
        <w:fldChar w:fldCharType="end"/>
      </w:r>
    </w:p>
    <w:p w14:paraId="1CDBFDA1" w14:textId="1D072DB2" w:rsidR="00D4118B" w:rsidRPr="00646721" w:rsidRDefault="00D4118B">
      <w:pPr>
        <w:pStyle w:val="Verzeichnis1"/>
        <w:rPr>
          <w:rFonts w:cstheme="minorBidi"/>
          <w:b w:val="0"/>
          <w:bCs w:val="0"/>
          <w:i w:val="0"/>
          <w:iCs w:val="0"/>
          <w:noProof/>
          <w:color w:val="auto"/>
          <w:sz w:val="22"/>
          <w:szCs w:val="22"/>
          <w:lang w:eastAsia="de-DE"/>
        </w:rPr>
      </w:pPr>
      <w:r>
        <w:rPr>
          <w:noProof/>
        </w:rPr>
        <w:t>8</w:t>
      </w:r>
      <w:r w:rsidRPr="00646721">
        <w:rPr>
          <w:rFonts w:cstheme="minorBidi"/>
          <w:b w:val="0"/>
          <w:bCs w:val="0"/>
          <w:i w:val="0"/>
          <w:iCs w:val="0"/>
          <w:noProof/>
          <w:color w:val="auto"/>
          <w:sz w:val="22"/>
          <w:szCs w:val="22"/>
          <w:lang w:eastAsia="de-DE"/>
        </w:rPr>
        <w:tab/>
      </w:r>
      <w:r>
        <w:rPr>
          <w:noProof/>
        </w:rPr>
        <w:t>Generating Model Documentation</w:t>
      </w:r>
      <w:r>
        <w:rPr>
          <w:noProof/>
        </w:rPr>
        <w:tab/>
      </w:r>
      <w:r>
        <w:rPr>
          <w:noProof/>
        </w:rPr>
        <w:fldChar w:fldCharType="begin"/>
      </w:r>
      <w:r>
        <w:rPr>
          <w:noProof/>
        </w:rPr>
        <w:instrText xml:space="preserve"> PAGEREF _Toc520987160 \h </w:instrText>
      </w:r>
      <w:r>
        <w:rPr>
          <w:noProof/>
        </w:rPr>
      </w:r>
      <w:r>
        <w:rPr>
          <w:noProof/>
        </w:rPr>
        <w:fldChar w:fldCharType="separate"/>
      </w:r>
      <w:r w:rsidR="0027217D">
        <w:rPr>
          <w:noProof/>
        </w:rPr>
        <w:t>84</w:t>
      </w:r>
      <w:r>
        <w:rPr>
          <w:noProof/>
        </w:rPr>
        <w:fldChar w:fldCharType="end"/>
      </w:r>
    </w:p>
    <w:p w14:paraId="3E9DC8BA" w14:textId="7E0AA2C0"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w:t>
      </w:r>
      <w:r w:rsidRPr="00646721">
        <w:rPr>
          <w:rFonts w:cstheme="minorBidi"/>
          <w:b w:val="0"/>
          <w:bCs w:val="0"/>
          <w:noProof/>
          <w:color w:val="auto"/>
          <w:lang w:eastAsia="de-DE"/>
        </w:rPr>
        <w:tab/>
      </w:r>
      <w:r>
        <w:rPr>
          <w:noProof/>
        </w:rPr>
        <w:t>Introduction</w:t>
      </w:r>
      <w:r>
        <w:rPr>
          <w:noProof/>
        </w:rPr>
        <w:tab/>
      </w:r>
      <w:r>
        <w:rPr>
          <w:noProof/>
        </w:rPr>
        <w:fldChar w:fldCharType="begin"/>
      </w:r>
      <w:r>
        <w:rPr>
          <w:noProof/>
        </w:rPr>
        <w:instrText xml:space="preserve"> PAGEREF _Toc520987161 \h </w:instrText>
      </w:r>
      <w:r>
        <w:rPr>
          <w:noProof/>
        </w:rPr>
      </w:r>
      <w:r>
        <w:rPr>
          <w:noProof/>
        </w:rPr>
        <w:fldChar w:fldCharType="separate"/>
      </w:r>
      <w:r w:rsidR="0027217D">
        <w:rPr>
          <w:noProof/>
        </w:rPr>
        <w:t>84</w:t>
      </w:r>
      <w:r>
        <w:rPr>
          <w:noProof/>
        </w:rPr>
        <w:fldChar w:fldCharType="end"/>
      </w:r>
    </w:p>
    <w:p w14:paraId="462A6D19" w14:textId="5A3049B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8.2</w:t>
      </w:r>
      <w:r w:rsidRPr="00646721">
        <w:rPr>
          <w:rFonts w:cstheme="minorBidi"/>
          <w:b w:val="0"/>
          <w:bCs w:val="0"/>
          <w:noProof/>
          <w:color w:val="auto"/>
          <w:lang w:eastAsia="de-DE"/>
        </w:rPr>
        <w:tab/>
      </w:r>
      <w:r>
        <w:rPr>
          <w:noProof/>
        </w:rPr>
        <w:t>Template usage</w:t>
      </w:r>
      <w:r>
        <w:rPr>
          <w:noProof/>
        </w:rPr>
        <w:tab/>
      </w:r>
      <w:r>
        <w:rPr>
          <w:noProof/>
        </w:rPr>
        <w:fldChar w:fldCharType="begin"/>
      </w:r>
      <w:r>
        <w:rPr>
          <w:noProof/>
        </w:rPr>
        <w:instrText xml:space="preserve"> PAGEREF _Toc520987162 \h </w:instrText>
      </w:r>
      <w:r>
        <w:rPr>
          <w:noProof/>
        </w:rPr>
      </w:r>
      <w:r>
        <w:rPr>
          <w:noProof/>
        </w:rPr>
        <w:fldChar w:fldCharType="separate"/>
      </w:r>
      <w:r w:rsidR="0027217D">
        <w:rPr>
          <w:noProof/>
        </w:rPr>
        <w:t>84</w:t>
      </w:r>
      <w:r>
        <w:rPr>
          <w:noProof/>
        </w:rPr>
        <w:fldChar w:fldCharType="end"/>
      </w:r>
    </w:p>
    <w:p w14:paraId="64A836A4" w14:textId="76565853"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8.3</w:t>
      </w:r>
      <w:r w:rsidRPr="00646721">
        <w:rPr>
          <w:rFonts w:cstheme="minorBidi"/>
          <w:b w:val="0"/>
          <w:bCs w:val="0"/>
          <w:noProof/>
          <w:color w:val="auto"/>
          <w:lang w:eastAsia="de-DE"/>
        </w:rPr>
        <w:tab/>
      </w:r>
      <w:r>
        <w:rPr>
          <w:noProof/>
        </w:rPr>
        <w:t>Basic template</w:t>
      </w:r>
      <w:r>
        <w:rPr>
          <w:noProof/>
        </w:rPr>
        <w:tab/>
      </w:r>
      <w:r>
        <w:rPr>
          <w:noProof/>
        </w:rPr>
        <w:fldChar w:fldCharType="begin"/>
      </w:r>
      <w:r>
        <w:rPr>
          <w:noProof/>
        </w:rPr>
        <w:instrText xml:space="preserve"> PAGEREF _Toc520987163 \h </w:instrText>
      </w:r>
      <w:r>
        <w:rPr>
          <w:noProof/>
        </w:rPr>
      </w:r>
      <w:r>
        <w:rPr>
          <w:noProof/>
        </w:rPr>
        <w:fldChar w:fldCharType="separate"/>
      </w:r>
      <w:r w:rsidR="0027217D">
        <w:rPr>
          <w:noProof/>
        </w:rPr>
        <w:t>85</w:t>
      </w:r>
      <w:r>
        <w:rPr>
          <w:noProof/>
        </w:rPr>
        <w:fldChar w:fldCharType="end"/>
      </w:r>
    </w:p>
    <w:p w14:paraId="24451443" w14:textId="08489901"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8.4</w:t>
      </w:r>
      <w:r w:rsidRPr="00D4118B">
        <w:rPr>
          <w:rFonts w:cstheme="minorBidi"/>
          <w:b w:val="0"/>
          <w:bCs w:val="0"/>
          <w:noProof/>
          <w:color w:val="auto"/>
          <w:lang w:eastAsia="de-DE"/>
        </w:rPr>
        <w:tab/>
      </w:r>
      <w:r>
        <w:rPr>
          <w:noProof/>
        </w:rPr>
        <w:t>Cover, contents, closing text etc</w:t>
      </w:r>
      <w:r>
        <w:rPr>
          <w:noProof/>
        </w:rPr>
        <w:tab/>
      </w:r>
      <w:r>
        <w:rPr>
          <w:noProof/>
        </w:rPr>
        <w:fldChar w:fldCharType="begin"/>
      </w:r>
      <w:r>
        <w:rPr>
          <w:noProof/>
        </w:rPr>
        <w:instrText xml:space="preserve"> PAGEREF _Toc520987164 \h </w:instrText>
      </w:r>
      <w:r>
        <w:rPr>
          <w:noProof/>
        </w:rPr>
      </w:r>
      <w:r>
        <w:rPr>
          <w:noProof/>
        </w:rPr>
        <w:fldChar w:fldCharType="separate"/>
      </w:r>
      <w:r w:rsidR="0027217D">
        <w:rPr>
          <w:noProof/>
        </w:rPr>
        <w:t>86</w:t>
      </w:r>
      <w:r>
        <w:rPr>
          <w:noProof/>
        </w:rPr>
        <w:fldChar w:fldCharType="end"/>
      </w:r>
    </w:p>
    <w:p w14:paraId="09270A49" w14:textId="15A47B11"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8.5</w:t>
      </w:r>
      <w:r w:rsidRPr="00646721">
        <w:rPr>
          <w:rFonts w:cstheme="minorBidi"/>
          <w:b w:val="0"/>
          <w:bCs w:val="0"/>
          <w:noProof/>
          <w:color w:val="auto"/>
          <w:lang w:eastAsia="de-DE"/>
        </w:rPr>
        <w:tab/>
      </w:r>
      <w:r>
        <w:rPr>
          <w:noProof/>
        </w:rPr>
        <w:t>Figures from the model with interleaved text</w:t>
      </w:r>
      <w:r>
        <w:rPr>
          <w:noProof/>
        </w:rPr>
        <w:tab/>
      </w:r>
      <w:r>
        <w:rPr>
          <w:noProof/>
        </w:rPr>
        <w:fldChar w:fldCharType="begin"/>
      </w:r>
      <w:r>
        <w:rPr>
          <w:noProof/>
        </w:rPr>
        <w:instrText xml:space="preserve"> PAGEREF _Toc520987165 \h </w:instrText>
      </w:r>
      <w:r>
        <w:rPr>
          <w:noProof/>
        </w:rPr>
      </w:r>
      <w:r>
        <w:rPr>
          <w:noProof/>
        </w:rPr>
        <w:fldChar w:fldCharType="separate"/>
      </w:r>
      <w:r w:rsidR="0027217D">
        <w:rPr>
          <w:noProof/>
        </w:rPr>
        <w:t>86</w:t>
      </w:r>
      <w:r>
        <w:rPr>
          <w:noProof/>
        </w:rPr>
        <w:fldChar w:fldCharType="end"/>
      </w:r>
    </w:p>
    <w:p w14:paraId="39C251FC" w14:textId="68C04303"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8.6</w:t>
      </w:r>
      <w:r w:rsidRPr="00646721">
        <w:rPr>
          <w:rFonts w:cstheme="minorBidi"/>
          <w:b w:val="0"/>
          <w:bCs w:val="0"/>
          <w:noProof/>
          <w:color w:val="auto"/>
          <w:lang w:eastAsia="de-DE"/>
        </w:rPr>
        <w:tab/>
      </w:r>
      <w:r>
        <w:rPr>
          <w:noProof/>
        </w:rPr>
        <w:t>Figure in alphabetical order with no interleaved specific text</w:t>
      </w:r>
      <w:r>
        <w:rPr>
          <w:noProof/>
        </w:rPr>
        <w:tab/>
      </w:r>
      <w:r>
        <w:rPr>
          <w:noProof/>
        </w:rPr>
        <w:fldChar w:fldCharType="begin"/>
      </w:r>
      <w:r>
        <w:rPr>
          <w:noProof/>
        </w:rPr>
        <w:instrText xml:space="preserve"> PAGEREF _Toc520987166 \h </w:instrText>
      </w:r>
      <w:r>
        <w:rPr>
          <w:noProof/>
        </w:rPr>
      </w:r>
      <w:r>
        <w:rPr>
          <w:noProof/>
        </w:rPr>
        <w:fldChar w:fldCharType="separate"/>
      </w:r>
      <w:r w:rsidR="0027217D">
        <w:rPr>
          <w:noProof/>
        </w:rPr>
        <w:t>88</w:t>
      </w:r>
      <w:r>
        <w:rPr>
          <w:noProof/>
        </w:rPr>
        <w:fldChar w:fldCharType="end"/>
      </w:r>
    </w:p>
    <w:p w14:paraId="6ED0049D" w14:textId="1B7B50C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8.7</w:t>
      </w:r>
      <w:r w:rsidRPr="00646721">
        <w:rPr>
          <w:rFonts w:cstheme="minorBidi"/>
          <w:b w:val="0"/>
          <w:bCs w:val="0"/>
          <w:noProof/>
          <w:color w:val="auto"/>
          <w:lang w:eastAsia="de-DE"/>
        </w:rPr>
        <w:tab/>
      </w:r>
      <w:r>
        <w:rPr>
          <w:noProof/>
        </w:rPr>
        <w:t>Further explanation of the script</w:t>
      </w:r>
      <w:r>
        <w:rPr>
          <w:noProof/>
        </w:rPr>
        <w:tab/>
      </w:r>
      <w:r>
        <w:rPr>
          <w:noProof/>
        </w:rPr>
        <w:fldChar w:fldCharType="begin"/>
      </w:r>
      <w:r>
        <w:rPr>
          <w:noProof/>
        </w:rPr>
        <w:instrText xml:space="preserve"> PAGEREF _Toc520987167 \h </w:instrText>
      </w:r>
      <w:r>
        <w:rPr>
          <w:noProof/>
        </w:rPr>
      </w:r>
      <w:r>
        <w:rPr>
          <w:noProof/>
        </w:rPr>
        <w:fldChar w:fldCharType="separate"/>
      </w:r>
      <w:r w:rsidR="0027217D">
        <w:rPr>
          <w:noProof/>
        </w:rPr>
        <w:t>88</w:t>
      </w:r>
      <w:r>
        <w:rPr>
          <w:noProof/>
        </w:rPr>
        <w:fldChar w:fldCharType="end"/>
      </w:r>
    </w:p>
    <w:p w14:paraId="3D4DF398" w14:textId="2D8C1745"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8.8</w:t>
      </w:r>
      <w:r w:rsidRPr="00646721">
        <w:rPr>
          <w:rFonts w:cstheme="minorBidi"/>
          <w:b w:val="0"/>
          <w:bCs w:val="0"/>
          <w:noProof/>
          <w:color w:val="auto"/>
          <w:lang w:eastAsia="de-DE"/>
        </w:rPr>
        <w:tab/>
      </w:r>
      <w:r>
        <w:rPr>
          <w:noProof/>
        </w:rPr>
        <w:t>Test template for printing diagrams and associated text</w:t>
      </w:r>
      <w:r>
        <w:rPr>
          <w:noProof/>
        </w:rPr>
        <w:tab/>
      </w:r>
      <w:r>
        <w:rPr>
          <w:noProof/>
        </w:rPr>
        <w:fldChar w:fldCharType="begin"/>
      </w:r>
      <w:r>
        <w:rPr>
          <w:noProof/>
        </w:rPr>
        <w:instrText xml:space="preserve"> PAGEREF _Toc520987168 \h </w:instrText>
      </w:r>
      <w:r>
        <w:rPr>
          <w:noProof/>
        </w:rPr>
      </w:r>
      <w:r>
        <w:rPr>
          <w:noProof/>
        </w:rPr>
        <w:fldChar w:fldCharType="separate"/>
      </w:r>
      <w:r w:rsidR="0027217D">
        <w:rPr>
          <w:noProof/>
        </w:rPr>
        <w:t>88</w:t>
      </w:r>
      <w:r>
        <w:rPr>
          <w:noProof/>
        </w:rPr>
        <w:fldChar w:fldCharType="end"/>
      </w:r>
    </w:p>
    <w:p w14:paraId="7286F218" w14:textId="3A119358"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8.9</w:t>
      </w:r>
      <w:r w:rsidRPr="00646721">
        <w:rPr>
          <w:rFonts w:cstheme="minorBidi"/>
          <w:b w:val="0"/>
          <w:bCs w:val="0"/>
          <w:noProof/>
          <w:color w:val="auto"/>
          <w:lang w:eastAsia="de-DE"/>
        </w:rPr>
        <w:tab/>
      </w:r>
      <w:r>
        <w:rPr>
          <w:noProof/>
        </w:rPr>
        <w:t>Data Dictionary template overview</w:t>
      </w:r>
      <w:r>
        <w:rPr>
          <w:noProof/>
        </w:rPr>
        <w:tab/>
      </w:r>
      <w:r>
        <w:rPr>
          <w:noProof/>
        </w:rPr>
        <w:fldChar w:fldCharType="begin"/>
      </w:r>
      <w:r>
        <w:rPr>
          <w:noProof/>
        </w:rPr>
        <w:instrText xml:space="preserve"> PAGEREF _Toc520987169 \h </w:instrText>
      </w:r>
      <w:r>
        <w:rPr>
          <w:noProof/>
        </w:rPr>
      </w:r>
      <w:r>
        <w:rPr>
          <w:noProof/>
        </w:rPr>
        <w:fldChar w:fldCharType="separate"/>
      </w:r>
      <w:r w:rsidR="0027217D">
        <w:rPr>
          <w:noProof/>
        </w:rPr>
        <w:t>89</w:t>
      </w:r>
      <w:r>
        <w:rPr>
          <w:noProof/>
        </w:rPr>
        <w:fldChar w:fldCharType="end"/>
      </w:r>
    </w:p>
    <w:p w14:paraId="3E0287CB" w14:textId="10A3775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8.10</w:t>
      </w:r>
      <w:r w:rsidRPr="00646721">
        <w:rPr>
          <w:rFonts w:cstheme="minorBidi"/>
          <w:b w:val="0"/>
          <w:bCs w:val="0"/>
          <w:noProof/>
          <w:color w:val="auto"/>
          <w:lang w:eastAsia="de-DE"/>
        </w:rPr>
        <w:tab/>
      </w:r>
      <w:r>
        <w:rPr>
          <w:noProof/>
        </w:rPr>
        <w:t>Adding the class and its stereotypes</w:t>
      </w:r>
      <w:r>
        <w:rPr>
          <w:noProof/>
        </w:rPr>
        <w:tab/>
      </w:r>
      <w:r>
        <w:rPr>
          <w:noProof/>
        </w:rPr>
        <w:fldChar w:fldCharType="begin"/>
      </w:r>
      <w:r>
        <w:rPr>
          <w:noProof/>
        </w:rPr>
        <w:instrText xml:space="preserve"> PAGEREF _Toc520987170 \h </w:instrText>
      </w:r>
      <w:r>
        <w:rPr>
          <w:noProof/>
        </w:rPr>
      </w:r>
      <w:r>
        <w:rPr>
          <w:noProof/>
        </w:rPr>
        <w:fldChar w:fldCharType="separate"/>
      </w:r>
      <w:r w:rsidR="0027217D">
        <w:rPr>
          <w:noProof/>
        </w:rPr>
        <w:t>89</w:t>
      </w:r>
      <w:r>
        <w:rPr>
          <w:noProof/>
        </w:rPr>
        <w:fldChar w:fldCharType="end"/>
      </w:r>
    </w:p>
    <w:p w14:paraId="02204101" w14:textId="6539BFF9"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8.11</w:t>
      </w:r>
      <w:r w:rsidRPr="00646721">
        <w:rPr>
          <w:rFonts w:cstheme="minorBidi"/>
          <w:b w:val="0"/>
          <w:bCs w:val="0"/>
          <w:noProof/>
          <w:color w:val="auto"/>
          <w:lang w:eastAsia="de-DE"/>
        </w:rPr>
        <w:tab/>
      </w:r>
      <w:r>
        <w:rPr>
          <w:noProof/>
        </w:rPr>
        <w:t>Adding properties and stereotypes in tabular form</w:t>
      </w:r>
      <w:r>
        <w:rPr>
          <w:noProof/>
        </w:rPr>
        <w:tab/>
      </w:r>
      <w:r>
        <w:rPr>
          <w:noProof/>
        </w:rPr>
        <w:fldChar w:fldCharType="begin"/>
      </w:r>
      <w:r>
        <w:rPr>
          <w:noProof/>
        </w:rPr>
        <w:instrText xml:space="preserve"> PAGEREF _Toc520987171 \h </w:instrText>
      </w:r>
      <w:r>
        <w:rPr>
          <w:noProof/>
        </w:rPr>
      </w:r>
      <w:r>
        <w:rPr>
          <w:noProof/>
        </w:rPr>
        <w:fldChar w:fldCharType="separate"/>
      </w:r>
      <w:r w:rsidR="0027217D">
        <w:rPr>
          <w:noProof/>
        </w:rPr>
        <w:t>91</w:t>
      </w:r>
      <w:r>
        <w:rPr>
          <w:noProof/>
        </w:rPr>
        <w:fldChar w:fldCharType="end"/>
      </w:r>
    </w:p>
    <w:p w14:paraId="2A6A7711" w14:textId="0F73C56B"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8.12</w:t>
      </w:r>
      <w:r w:rsidRPr="00646721">
        <w:rPr>
          <w:rFonts w:cstheme="minorBidi"/>
          <w:b w:val="0"/>
          <w:bCs w:val="0"/>
          <w:noProof/>
          <w:color w:val="auto"/>
          <w:lang w:eastAsia="de-DE"/>
        </w:rPr>
        <w:tab/>
      </w:r>
      <w:r>
        <w:rPr>
          <w:noProof/>
        </w:rPr>
        <w:t>Adding complex data types</w:t>
      </w:r>
      <w:r>
        <w:rPr>
          <w:noProof/>
        </w:rPr>
        <w:tab/>
      </w:r>
      <w:r>
        <w:rPr>
          <w:noProof/>
        </w:rPr>
        <w:fldChar w:fldCharType="begin"/>
      </w:r>
      <w:r>
        <w:rPr>
          <w:noProof/>
        </w:rPr>
        <w:instrText xml:space="preserve"> PAGEREF _Toc520987172 \h </w:instrText>
      </w:r>
      <w:r>
        <w:rPr>
          <w:noProof/>
        </w:rPr>
      </w:r>
      <w:r>
        <w:rPr>
          <w:noProof/>
        </w:rPr>
        <w:fldChar w:fldCharType="separate"/>
      </w:r>
      <w:r w:rsidR="0027217D">
        <w:rPr>
          <w:noProof/>
        </w:rPr>
        <w:t>93</w:t>
      </w:r>
      <w:r>
        <w:rPr>
          <w:noProof/>
        </w:rPr>
        <w:fldChar w:fldCharType="end"/>
      </w:r>
    </w:p>
    <w:p w14:paraId="51668764" w14:textId="4E0E1DE6"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8.13</w:t>
      </w:r>
      <w:r w:rsidRPr="00D4118B">
        <w:rPr>
          <w:rFonts w:cstheme="minorBidi"/>
          <w:b w:val="0"/>
          <w:bCs w:val="0"/>
          <w:noProof/>
          <w:color w:val="auto"/>
          <w:lang w:eastAsia="de-DE"/>
        </w:rPr>
        <w:tab/>
      </w:r>
      <w:r>
        <w:rPr>
          <w:noProof/>
        </w:rPr>
        <w:t>Adding other data types</w:t>
      </w:r>
      <w:r>
        <w:rPr>
          <w:noProof/>
        </w:rPr>
        <w:tab/>
      </w:r>
      <w:r>
        <w:rPr>
          <w:noProof/>
        </w:rPr>
        <w:fldChar w:fldCharType="begin"/>
      </w:r>
      <w:r>
        <w:rPr>
          <w:noProof/>
        </w:rPr>
        <w:instrText xml:space="preserve"> PAGEREF _Toc520987173 \h </w:instrText>
      </w:r>
      <w:r>
        <w:rPr>
          <w:noProof/>
        </w:rPr>
      </w:r>
      <w:r>
        <w:rPr>
          <w:noProof/>
        </w:rPr>
        <w:fldChar w:fldCharType="separate"/>
      </w:r>
      <w:r w:rsidR="0027217D">
        <w:rPr>
          <w:noProof/>
        </w:rPr>
        <w:t>93</w:t>
      </w:r>
      <w:r>
        <w:rPr>
          <w:noProof/>
        </w:rPr>
        <w:fldChar w:fldCharType="end"/>
      </w:r>
    </w:p>
    <w:p w14:paraId="6564EB5B" w14:textId="5B2BCB34" w:rsidR="00D4118B" w:rsidRPr="00D4118B" w:rsidRDefault="00D4118B">
      <w:pPr>
        <w:pStyle w:val="Verzeichnis3"/>
        <w:tabs>
          <w:tab w:val="left" w:pos="1440"/>
          <w:tab w:val="right" w:leader="underscore" w:pos="9350"/>
        </w:tabs>
        <w:rPr>
          <w:rFonts w:cstheme="minorBidi"/>
          <w:noProof/>
          <w:color w:val="auto"/>
          <w:sz w:val="22"/>
          <w:szCs w:val="22"/>
          <w:lang w:eastAsia="de-DE"/>
        </w:rPr>
      </w:pPr>
      <w:r>
        <w:rPr>
          <w:noProof/>
        </w:rPr>
        <w:t>8.13.1</w:t>
      </w:r>
      <w:r w:rsidRPr="00D4118B">
        <w:rPr>
          <w:rFonts w:cstheme="minorBidi"/>
          <w:noProof/>
          <w:color w:val="auto"/>
          <w:sz w:val="22"/>
          <w:szCs w:val="22"/>
          <w:lang w:eastAsia="de-DE"/>
        </w:rPr>
        <w:tab/>
      </w:r>
      <w:r>
        <w:rPr>
          <w:noProof/>
        </w:rPr>
        <w:t>Enumeration Types</w:t>
      </w:r>
      <w:r>
        <w:rPr>
          <w:noProof/>
        </w:rPr>
        <w:tab/>
      </w:r>
      <w:r>
        <w:rPr>
          <w:noProof/>
        </w:rPr>
        <w:fldChar w:fldCharType="begin"/>
      </w:r>
      <w:r>
        <w:rPr>
          <w:noProof/>
        </w:rPr>
        <w:instrText xml:space="preserve"> PAGEREF _Toc520987174 \h </w:instrText>
      </w:r>
      <w:r>
        <w:rPr>
          <w:noProof/>
        </w:rPr>
      </w:r>
      <w:r>
        <w:rPr>
          <w:noProof/>
        </w:rPr>
        <w:fldChar w:fldCharType="separate"/>
      </w:r>
      <w:r w:rsidR="0027217D">
        <w:rPr>
          <w:noProof/>
        </w:rPr>
        <w:t>93</w:t>
      </w:r>
      <w:r>
        <w:rPr>
          <w:noProof/>
        </w:rPr>
        <w:fldChar w:fldCharType="end"/>
      </w:r>
    </w:p>
    <w:p w14:paraId="6BA5EEB4" w14:textId="63BA3227" w:rsidR="00D4118B" w:rsidRPr="00646721" w:rsidRDefault="00D4118B">
      <w:pPr>
        <w:pStyle w:val="Verzeichnis3"/>
        <w:tabs>
          <w:tab w:val="left" w:pos="1440"/>
          <w:tab w:val="right" w:leader="underscore" w:pos="9350"/>
        </w:tabs>
        <w:rPr>
          <w:rFonts w:cstheme="minorBidi"/>
          <w:noProof/>
          <w:color w:val="auto"/>
          <w:sz w:val="22"/>
          <w:szCs w:val="22"/>
          <w:lang w:eastAsia="de-DE"/>
        </w:rPr>
      </w:pPr>
      <w:r>
        <w:rPr>
          <w:noProof/>
        </w:rPr>
        <w:t>8.13.2</w:t>
      </w:r>
      <w:r w:rsidRPr="00646721">
        <w:rPr>
          <w:rFonts w:cstheme="minorBidi"/>
          <w:noProof/>
          <w:color w:val="auto"/>
          <w:sz w:val="22"/>
          <w:szCs w:val="22"/>
          <w:lang w:eastAsia="de-DE"/>
        </w:rPr>
        <w:tab/>
      </w:r>
      <w:r>
        <w:rPr>
          <w:noProof/>
        </w:rPr>
        <w:t>Primitive Types</w:t>
      </w:r>
      <w:r>
        <w:rPr>
          <w:noProof/>
        </w:rPr>
        <w:tab/>
      </w:r>
      <w:r>
        <w:rPr>
          <w:noProof/>
        </w:rPr>
        <w:fldChar w:fldCharType="begin"/>
      </w:r>
      <w:r>
        <w:rPr>
          <w:noProof/>
        </w:rPr>
        <w:instrText xml:space="preserve"> PAGEREF _Toc520987175 \h </w:instrText>
      </w:r>
      <w:r>
        <w:rPr>
          <w:noProof/>
        </w:rPr>
      </w:r>
      <w:r>
        <w:rPr>
          <w:noProof/>
        </w:rPr>
        <w:fldChar w:fldCharType="separate"/>
      </w:r>
      <w:r w:rsidR="0027217D">
        <w:rPr>
          <w:noProof/>
        </w:rPr>
        <w:t>94</w:t>
      </w:r>
      <w:r>
        <w:rPr>
          <w:noProof/>
        </w:rPr>
        <w:fldChar w:fldCharType="end"/>
      </w:r>
    </w:p>
    <w:p w14:paraId="57C357C4" w14:textId="4B6A32DC"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8.14</w:t>
      </w:r>
      <w:r w:rsidRPr="00646721">
        <w:rPr>
          <w:rFonts w:cstheme="minorBidi"/>
          <w:b w:val="0"/>
          <w:bCs w:val="0"/>
          <w:noProof/>
          <w:color w:val="auto"/>
          <w:lang w:eastAsia="de-DE"/>
        </w:rPr>
        <w:tab/>
      </w:r>
      <w:r>
        <w:rPr>
          <w:noProof/>
        </w:rPr>
        <w:t>Using Fragments</w:t>
      </w:r>
      <w:r>
        <w:rPr>
          <w:noProof/>
        </w:rPr>
        <w:tab/>
      </w:r>
      <w:r>
        <w:rPr>
          <w:noProof/>
        </w:rPr>
        <w:fldChar w:fldCharType="begin"/>
      </w:r>
      <w:r>
        <w:rPr>
          <w:noProof/>
        </w:rPr>
        <w:instrText xml:space="preserve"> PAGEREF _Toc520987176 \h </w:instrText>
      </w:r>
      <w:r>
        <w:rPr>
          <w:noProof/>
        </w:rPr>
      </w:r>
      <w:r>
        <w:rPr>
          <w:noProof/>
        </w:rPr>
        <w:fldChar w:fldCharType="separate"/>
      </w:r>
      <w:r w:rsidR="0027217D">
        <w:rPr>
          <w:noProof/>
        </w:rPr>
        <w:t>95</w:t>
      </w:r>
      <w:r>
        <w:rPr>
          <w:noProof/>
        </w:rPr>
        <w:fldChar w:fldCharType="end"/>
      </w:r>
    </w:p>
    <w:p w14:paraId="7C0AD516" w14:textId="35A41C8B" w:rsidR="00D4118B" w:rsidRPr="00646721" w:rsidRDefault="00D4118B">
      <w:pPr>
        <w:pStyle w:val="Verzeichnis3"/>
        <w:tabs>
          <w:tab w:val="left" w:pos="1440"/>
          <w:tab w:val="right" w:leader="underscore" w:pos="9350"/>
        </w:tabs>
        <w:rPr>
          <w:rFonts w:cstheme="minorBidi"/>
          <w:noProof/>
          <w:color w:val="auto"/>
          <w:sz w:val="22"/>
          <w:szCs w:val="22"/>
          <w:lang w:eastAsia="de-DE"/>
        </w:rPr>
      </w:pPr>
      <w:r>
        <w:rPr>
          <w:noProof/>
        </w:rPr>
        <w:t>8.14.1</w:t>
      </w:r>
      <w:r w:rsidRPr="00646721">
        <w:rPr>
          <w:rFonts w:cstheme="minorBidi"/>
          <w:noProof/>
          <w:color w:val="auto"/>
          <w:sz w:val="22"/>
          <w:szCs w:val="22"/>
          <w:lang w:eastAsia="de-DE"/>
        </w:rPr>
        <w:tab/>
      </w:r>
      <w:r>
        <w:rPr>
          <w:noProof/>
        </w:rPr>
        <w:t>Fragment Definitions</w:t>
      </w:r>
      <w:r>
        <w:rPr>
          <w:noProof/>
        </w:rPr>
        <w:tab/>
      </w:r>
      <w:r>
        <w:rPr>
          <w:noProof/>
        </w:rPr>
        <w:fldChar w:fldCharType="begin"/>
      </w:r>
      <w:r>
        <w:rPr>
          <w:noProof/>
        </w:rPr>
        <w:instrText xml:space="preserve"> PAGEREF _Toc520987177 \h </w:instrText>
      </w:r>
      <w:r>
        <w:rPr>
          <w:noProof/>
        </w:rPr>
      </w:r>
      <w:r>
        <w:rPr>
          <w:noProof/>
        </w:rPr>
        <w:fldChar w:fldCharType="separate"/>
      </w:r>
      <w:r w:rsidR="0027217D">
        <w:rPr>
          <w:noProof/>
        </w:rPr>
        <w:t>95</w:t>
      </w:r>
      <w:r>
        <w:rPr>
          <w:noProof/>
        </w:rPr>
        <w:fldChar w:fldCharType="end"/>
      </w:r>
    </w:p>
    <w:p w14:paraId="469DB9DB" w14:textId="2042ABD5" w:rsidR="00D4118B" w:rsidRPr="00646721" w:rsidRDefault="00D4118B">
      <w:pPr>
        <w:pStyle w:val="Verzeichnis3"/>
        <w:tabs>
          <w:tab w:val="left" w:pos="1440"/>
          <w:tab w:val="right" w:leader="underscore" w:pos="9350"/>
        </w:tabs>
        <w:rPr>
          <w:rFonts w:cstheme="minorBidi"/>
          <w:noProof/>
          <w:color w:val="auto"/>
          <w:sz w:val="22"/>
          <w:szCs w:val="22"/>
          <w:lang w:eastAsia="de-DE"/>
        </w:rPr>
      </w:pPr>
      <w:r>
        <w:rPr>
          <w:noProof/>
        </w:rPr>
        <w:t>8.14.2</w:t>
      </w:r>
      <w:r w:rsidRPr="00646721">
        <w:rPr>
          <w:rFonts w:cstheme="minorBidi"/>
          <w:noProof/>
          <w:color w:val="auto"/>
          <w:sz w:val="22"/>
          <w:szCs w:val="22"/>
          <w:lang w:eastAsia="de-DE"/>
        </w:rPr>
        <w:tab/>
      </w:r>
      <w:r>
        <w:rPr>
          <w:noProof/>
        </w:rPr>
        <w:t>Examples using Gendoc Fragments</w:t>
      </w:r>
      <w:r>
        <w:rPr>
          <w:noProof/>
        </w:rPr>
        <w:tab/>
      </w:r>
      <w:r>
        <w:rPr>
          <w:noProof/>
        </w:rPr>
        <w:fldChar w:fldCharType="begin"/>
      </w:r>
      <w:r>
        <w:rPr>
          <w:noProof/>
        </w:rPr>
        <w:instrText xml:space="preserve"> PAGEREF _Toc520987178 \h </w:instrText>
      </w:r>
      <w:r>
        <w:rPr>
          <w:noProof/>
        </w:rPr>
      </w:r>
      <w:r>
        <w:rPr>
          <w:noProof/>
        </w:rPr>
        <w:fldChar w:fldCharType="separate"/>
      </w:r>
      <w:r w:rsidR="0027217D">
        <w:rPr>
          <w:noProof/>
        </w:rPr>
        <w:t>108</w:t>
      </w:r>
      <w:r>
        <w:rPr>
          <w:noProof/>
        </w:rPr>
        <w:fldChar w:fldCharType="end"/>
      </w:r>
    </w:p>
    <w:p w14:paraId="2BEFF2FB" w14:textId="3BD5C793"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8.15</w:t>
      </w:r>
      <w:r w:rsidRPr="00646721">
        <w:rPr>
          <w:rFonts w:cstheme="minorBidi"/>
          <w:b w:val="0"/>
          <w:bCs w:val="0"/>
          <w:noProof/>
          <w:color w:val="auto"/>
          <w:lang w:eastAsia="de-DE"/>
        </w:rPr>
        <w:tab/>
      </w:r>
      <w:r>
        <w:rPr>
          <w:noProof/>
        </w:rPr>
        <w:t>Example complete template</w:t>
      </w:r>
      <w:r>
        <w:rPr>
          <w:noProof/>
        </w:rPr>
        <w:tab/>
      </w:r>
      <w:r>
        <w:rPr>
          <w:noProof/>
        </w:rPr>
        <w:fldChar w:fldCharType="begin"/>
      </w:r>
      <w:r>
        <w:rPr>
          <w:noProof/>
        </w:rPr>
        <w:instrText xml:space="preserve"> PAGEREF _Toc520987179 \h </w:instrText>
      </w:r>
      <w:r>
        <w:rPr>
          <w:noProof/>
        </w:rPr>
      </w:r>
      <w:r>
        <w:rPr>
          <w:noProof/>
        </w:rPr>
        <w:fldChar w:fldCharType="separate"/>
      </w:r>
      <w:r w:rsidR="0027217D">
        <w:rPr>
          <w:noProof/>
        </w:rPr>
        <w:t>110</w:t>
      </w:r>
      <w:r>
        <w:rPr>
          <w:noProof/>
        </w:rPr>
        <w:fldChar w:fldCharType="end"/>
      </w:r>
    </w:p>
    <w:p w14:paraId="2F495AA8" w14:textId="6C9E502D"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8.16</w:t>
      </w:r>
      <w:r w:rsidRPr="00646721">
        <w:rPr>
          <w:rFonts w:cstheme="minorBidi"/>
          <w:b w:val="0"/>
          <w:bCs w:val="0"/>
          <w:noProof/>
          <w:color w:val="auto"/>
          <w:lang w:eastAsia="de-DE"/>
        </w:rPr>
        <w:tab/>
      </w:r>
      <w:r>
        <w:rPr>
          <w:noProof/>
        </w:rPr>
        <w:t>Extending the template</w:t>
      </w:r>
      <w:r>
        <w:rPr>
          <w:noProof/>
        </w:rPr>
        <w:tab/>
      </w:r>
      <w:r>
        <w:rPr>
          <w:noProof/>
        </w:rPr>
        <w:fldChar w:fldCharType="begin"/>
      </w:r>
      <w:r>
        <w:rPr>
          <w:noProof/>
        </w:rPr>
        <w:instrText xml:space="preserve"> PAGEREF _Toc520987180 \h </w:instrText>
      </w:r>
      <w:r>
        <w:rPr>
          <w:noProof/>
        </w:rPr>
      </w:r>
      <w:r>
        <w:rPr>
          <w:noProof/>
        </w:rPr>
        <w:fldChar w:fldCharType="separate"/>
      </w:r>
      <w:r w:rsidR="0027217D">
        <w:rPr>
          <w:noProof/>
        </w:rPr>
        <w:t>111</w:t>
      </w:r>
      <w:r>
        <w:rPr>
          <w:noProof/>
        </w:rPr>
        <w:fldChar w:fldCharType="end"/>
      </w:r>
    </w:p>
    <w:p w14:paraId="2C279FD9" w14:textId="3501F575"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8.17</w:t>
      </w:r>
      <w:r w:rsidRPr="00646721">
        <w:rPr>
          <w:rFonts w:cstheme="minorBidi"/>
          <w:b w:val="0"/>
          <w:bCs w:val="0"/>
          <w:noProof/>
          <w:color w:val="auto"/>
          <w:lang w:eastAsia="de-DE"/>
        </w:rPr>
        <w:tab/>
      </w:r>
      <w:r>
        <w:rPr>
          <w:noProof/>
        </w:rPr>
        <w:t>Known issues</w:t>
      </w:r>
      <w:r>
        <w:rPr>
          <w:noProof/>
        </w:rPr>
        <w:tab/>
      </w:r>
      <w:r>
        <w:rPr>
          <w:noProof/>
        </w:rPr>
        <w:fldChar w:fldCharType="begin"/>
      </w:r>
      <w:r>
        <w:rPr>
          <w:noProof/>
        </w:rPr>
        <w:instrText xml:space="preserve"> PAGEREF _Toc520987181 \h </w:instrText>
      </w:r>
      <w:r>
        <w:rPr>
          <w:noProof/>
        </w:rPr>
      </w:r>
      <w:r>
        <w:rPr>
          <w:noProof/>
        </w:rPr>
        <w:fldChar w:fldCharType="separate"/>
      </w:r>
      <w:r w:rsidR="0027217D">
        <w:rPr>
          <w:noProof/>
        </w:rPr>
        <w:t>111</w:t>
      </w:r>
      <w:r>
        <w:rPr>
          <w:noProof/>
        </w:rPr>
        <w:fldChar w:fldCharType="end"/>
      </w:r>
    </w:p>
    <w:p w14:paraId="072BFFE2" w14:textId="53CF107E" w:rsidR="00D4118B" w:rsidRPr="00646721" w:rsidRDefault="00D4118B">
      <w:pPr>
        <w:pStyle w:val="Verzeichnis1"/>
        <w:rPr>
          <w:rFonts w:cstheme="minorBidi"/>
          <w:b w:val="0"/>
          <w:bCs w:val="0"/>
          <w:i w:val="0"/>
          <w:iCs w:val="0"/>
          <w:noProof/>
          <w:color w:val="auto"/>
          <w:sz w:val="22"/>
          <w:szCs w:val="22"/>
          <w:lang w:eastAsia="de-DE"/>
        </w:rPr>
      </w:pPr>
      <w:r>
        <w:rPr>
          <w:noProof/>
        </w:rPr>
        <w:t>9</w:t>
      </w:r>
      <w:r w:rsidRPr="00646721">
        <w:rPr>
          <w:rFonts w:cstheme="minorBidi"/>
          <w:b w:val="0"/>
          <w:bCs w:val="0"/>
          <w:i w:val="0"/>
          <w:iCs w:val="0"/>
          <w:noProof/>
          <w:color w:val="auto"/>
          <w:sz w:val="22"/>
          <w:szCs w:val="22"/>
          <w:lang w:eastAsia="de-DE"/>
        </w:rPr>
        <w:tab/>
      </w:r>
      <w:r>
        <w:rPr>
          <w:noProof/>
        </w:rPr>
        <w:t>Importing RSA Models into Papyrus</w:t>
      </w:r>
      <w:r>
        <w:rPr>
          <w:noProof/>
        </w:rPr>
        <w:tab/>
      </w:r>
      <w:r>
        <w:rPr>
          <w:noProof/>
        </w:rPr>
        <w:fldChar w:fldCharType="begin"/>
      </w:r>
      <w:r>
        <w:rPr>
          <w:noProof/>
        </w:rPr>
        <w:instrText xml:space="preserve"> PAGEREF _Toc520987182 \h </w:instrText>
      </w:r>
      <w:r>
        <w:rPr>
          <w:noProof/>
        </w:rPr>
      </w:r>
      <w:r>
        <w:rPr>
          <w:noProof/>
        </w:rPr>
        <w:fldChar w:fldCharType="separate"/>
      </w:r>
      <w:r w:rsidR="0027217D">
        <w:rPr>
          <w:noProof/>
        </w:rPr>
        <w:t>111</w:t>
      </w:r>
      <w:r>
        <w:rPr>
          <w:noProof/>
        </w:rPr>
        <w:fldChar w:fldCharType="end"/>
      </w:r>
    </w:p>
    <w:p w14:paraId="3E042F7C" w14:textId="4915A918"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9.1</w:t>
      </w:r>
      <w:r w:rsidRPr="00646721">
        <w:rPr>
          <w:rFonts w:cstheme="minorBidi"/>
          <w:b w:val="0"/>
          <w:bCs w:val="0"/>
          <w:noProof/>
          <w:color w:val="auto"/>
          <w:lang w:eastAsia="de-DE"/>
        </w:rPr>
        <w:tab/>
      </w:r>
      <w:r>
        <w:rPr>
          <w:noProof/>
        </w:rPr>
        <w:t>Prerequisite</w:t>
      </w:r>
      <w:r>
        <w:rPr>
          <w:noProof/>
        </w:rPr>
        <w:tab/>
      </w:r>
      <w:r>
        <w:rPr>
          <w:noProof/>
        </w:rPr>
        <w:fldChar w:fldCharType="begin"/>
      </w:r>
      <w:r>
        <w:rPr>
          <w:noProof/>
        </w:rPr>
        <w:instrText xml:space="preserve"> PAGEREF _Toc520987183 \h </w:instrText>
      </w:r>
      <w:r>
        <w:rPr>
          <w:noProof/>
        </w:rPr>
      </w:r>
      <w:r>
        <w:rPr>
          <w:noProof/>
        </w:rPr>
        <w:fldChar w:fldCharType="separate"/>
      </w:r>
      <w:r w:rsidR="0027217D">
        <w:rPr>
          <w:noProof/>
        </w:rPr>
        <w:t>111</w:t>
      </w:r>
      <w:r>
        <w:rPr>
          <w:noProof/>
        </w:rPr>
        <w:fldChar w:fldCharType="end"/>
      </w:r>
    </w:p>
    <w:p w14:paraId="419E6C3B" w14:textId="56F10494"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9.2</w:t>
      </w:r>
      <w:r w:rsidRPr="00646721">
        <w:rPr>
          <w:rFonts w:cstheme="minorBidi"/>
          <w:b w:val="0"/>
          <w:bCs w:val="0"/>
          <w:noProof/>
          <w:color w:val="auto"/>
          <w:lang w:eastAsia="de-DE"/>
        </w:rPr>
        <w:tab/>
      </w:r>
      <w:r>
        <w:rPr>
          <w:noProof/>
        </w:rPr>
        <w:t>Import RSA Model into Papyrus</w:t>
      </w:r>
      <w:r>
        <w:rPr>
          <w:noProof/>
        </w:rPr>
        <w:tab/>
      </w:r>
      <w:r>
        <w:rPr>
          <w:noProof/>
        </w:rPr>
        <w:fldChar w:fldCharType="begin"/>
      </w:r>
      <w:r>
        <w:rPr>
          <w:noProof/>
        </w:rPr>
        <w:instrText xml:space="preserve"> PAGEREF _Toc520987184 \h </w:instrText>
      </w:r>
      <w:r>
        <w:rPr>
          <w:noProof/>
        </w:rPr>
      </w:r>
      <w:r>
        <w:rPr>
          <w:noProof/>
        </w:rPr>
        <w:fldChar w:fldCharType="separate"/>
      </w:r>
      <w:r w:rsidR="0027217D">
        <w:rPr>
          <w:noProof/>
        </w:rPr>
        <w:t>112</w:t>
      </w:r>
      <w:r>
        <w:rPr>
          <w:noProof/>
        </w:rPr>
        <w:fldChar w:fldCharType="end"/>
      </w:r>
    </w:p>
    <w:p w14:paraId="75AAF882" w14:textId="5A9609C7" w:rsidR="00D4118B" w:rsidRPr="00646721" w:rsidRDefault="00D4118B">
      <w:pPr>
        <w:pStyle w:val="Verzeichnis2"/>
        <w:tabs>
          <w:tab w:val="left" w:pos="960"/>
          <w:tab w:val="right" w:leader="underscore" w:pos="9350"/>
        </w:tabs>
        <w:rPr>
          <w:rFonts w:cstheme="minorBidi"/>
          <w:b w:val="0"/>
          <w:bCs w:val="0"/>
          <w:noProof/>
          <w:color w:val="auto"/>
          <w:lang w:eastAsia="de-DE"/>
        </w:rPr>
      </w:pPr>
      <w:r>
        <w:rPr>
          <w:noProof/>
        </w:rPr>
        <w:t>9.3</w:t>
      </w:r>
      <w:r w:rsidRPr="00646721">
        <w:rPr>
          <w:rFonts w:cstheme="minorBidi"/>
          <w:b w:val="0"/>
          <w:bCs w:val="0"/>
          <w:noProof/>
          <w:color w:val="auto"/>
          <w:lang w:eastAsia="de-DE"/>
        </w:rPr>
        <w:tab/>
      </w:r>
      <w:r>
        <w:rPr>
          <w:noProof/>
        </w:rPr>
        <w:t>Replace RSA Profile by Papyrus Profile</w:t>
      </w:r>
      <w:r>
        <w:rPr>
          <w:noProof/>
        </w:rPr>
        <w:tab/>
      </w:r>
      <w:r>
        <w:rPr>
          <w:noProof/>
        </w:rPr>
        <w:fldChar w:fldCharType="begin"/>
      </w:r>
      <w:r>
        <w:rPr>
          <w:noProof/>
        </w:rPr>
        <w:instrText xml:space="preserve"> PAGEREF _Toc520987185 \h </w:instrText>
      </w:r>
      <w:r>
        <w:rPr>
          <w:noProof/>
        </w:rPr>
      </w:r>
      <w:r>
        <w:rPr>
          <w:noProof/>
        </w:rPr>
        <w:fldChar w:fldCharType="separate"/>
      </w:r>
      <w:r w:rsidR="0027217D">
        <w:rPr>
          <w:noProof/>
        </w:rPr>
        <w:t>114</w:t>
      </w:r>
      <w:r>
        <w:rPr>
          <w:noProof/>
        </w:rPr>
        <w:fldChar w:fldCharType="end"/>
      </w:r>
    </w:p>
    <w:p w14:paraId="3B0C94B4" w14:textId="6E974877"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lastRenderedPageBreak/>
        <w:t>9.4</w:t>
      </w:r>
      <w:r w:rsidRPr="00D4118B">
        <w:rPr>
          <w:rFonts w:cstheme="minorBidi"/>
          <w:b w:val="0"/>
          <w:bCs w:val="0"/>
          <w:noProof/>
          <w:color w:val="auto"/>
          <w:lang w:eastAsia="de-DE"/>
        </w:rPr>
        <w:tab/>
      </w:r>
      <w:r>
        <w:rPr>
          <w:noProof/>
        </w:rPr>
        <w:t>Remove the “old” RSA files</w:t>
      </w:r>
      <w:r>
        <w:rPr>
          <w:noProof/>
        </w:rPr>
        <w:tab/>
      </w:r>
      <w:r>
        <w:rPr>
          <w:noProof/>
        </w:rPr>
        <w:fldChar w:fldCharType="begin"/>
      </w:r>
      <w:r>
        <w:rPr>
          <w:noProof/>
        </w:rPr>
        <w:instrText xml:space="preserve"> PAGEREF _Toc520987186 \h </w:instrText>
      </w:r>
      <w:r>
        <w:rPr>
          <w:noProof/>
        </w:rPr>
      </w:r>
      <w:r>
        <w:rPr>
          <w:noProof/>
        </w:rPr>
        <w:fldChar w:fldCharType="separate"/>
      </w:r>
      <w:r w:rsidR="0027217D">
        <w:rPr>
          <w:noProof/>
        </w:rPr>
        <w:t>114</w:t>
      </w:r>
      <w:r>
        <w:rPr>
          <w:noProof/>
        </w:rPr>
        <w:fldChar w:fldCharType="end"/>
      </w:r>
    </w:p>
    <w:p w14:paraId="6CB1926F" w14:textId="41F04A56" w:rsidR="00D4118B" w:rsidRPr="00D4118B" w:rsidRDefault="00D4118B">
      <w:pPr>
        <w:pStyle w:val="Verzeichnis1"/>
        <w:rPr>
          <w:rFonts w:cstheme="minorBidi"/>
          <w:b w:val="0"/>
          <w:bCs w:val="0"/>
          <w:i w:val="0"/>
          <w:iCs w:val="0"/>
          <w:noProof/>
          <w:color w:val="auto"/>
          <w:sz w:val="22"/>
          <w:szCs w:val="22"/>
          <w:lang w:eastAsia="de-DE"/>
        </w:rPr>
      </w:pPr>
      <w:r>
        <w:rPr>
          <w:noProof/>
        </w:rPr>
        <w:t>10</w:t>
      </w:r>
      <w:r w:rsidRPr="00D4118B">
        <w:rPr>
          <w:rFonts w:cstheme="minorBidi"/>
          <w:b w:val="0"/>
          <w:bCs w:val="0"/>
          <w:i w:val="0"/>
          <w:iCs w:val="0"/>
          <w:noProof/>
          <w:color w:val="auto"/>
          <w:sz w:val="22"/>
          <w:szCs w:val="22"/>
          <w:lang w:eastAsia="de-DE"/>
        </w:rPr>
        <w:tab/>
      </w:r>
      <w:r>
        <w:rPr>
          <w:noProof/>
        </w:rPr>
        <w:t>Main Changes between Releases</w:t>
      </w:r>
      <w:r>
        <w:rPr>
          <w:noProof/>
        </w:rPr>
        <w:tab/>
      </w:r>
      <w:r>
        <w:rPr>
          <w:noProof/>
        </w:rPr>
        <w:fldChar w:fldCharType="begin"/>
      </w:r>
      <w:r>
        <w:rPr>
          <w:noProof/>
        </w:rPr>
        <w:instrText xml:space="preserve"> PAGEREF _Toc520987187 \h </w:instrText>
      </w:r>
      <w:r>
        <w:rPr>
          <w:noProof/>
        </w:rPr>
      </w:r>
      <w:r>
        <w:rPr>
          <w:noProof/>
        </w:rPr>
        <w:fldChar w:fldCharType="separate"/>
      </w:r>
      <w:r w:rsidR="0027217D">
        <w:rPr>
          <w:noProof/>
        </w:rPr>
        <w:t>115</w:t>
      </w:r>
      <w:r>
        <w:rPr>
          <w:noProof/>
        </w:rPr>
        <w:fldChar w:fldCharType="end"/>
      </w:r>
    </w:p>
    <w:p w14:paraId="734B8C61" w14:textId="266DA9B1"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10.1</w:t>
      </w:r>
      <w:r w:rsidRPr="00D4118B">
        <w:rPr>
          <w:rFonts w:cstheme="minorBidi"/>
          <w:b w:val="0"/>
          <w:bCs w:val="0"/>
          <w:noProof/>
          <w:color w:val="auto"/>
          <w:lang w:eastAsia="de-DE"/>
        </w:rPr>
        <w:tab/>
      </w:r>
      <w:r>
        <w:rPr>
          <w:noProof/>
        </w:rPr>
        <w:t>Summary of main changes between version 1.0 and 1.1</w:t>
      </w:r>
      <w:r>
        <w:rPr>
          <w:noProof/>
        </w:rPr>
        <w:tab/>
      </w:r>
      <w:r>
        <w:rPr>
          <w:noProof/>
        </w:rPr>
        <w:fldChar w:fldCharType="begin"/>
      </w:r>
      <w:r>
        <w:rPr>
          <w:noProof/>
        </w:rPr>
        <w:instrText xml:space="preserve"> PAGEREF _Toc520987188 \h </w:instrText>
      </w:r>
      <w:r>
        <w:rPr>
          <w:noProof/>
        </w:rPr>
      </w:r>
      <w:r>
        <w:rPr>
          <w:noProof/>
        </w:rPr>
        <w:fldChar w:fldCharType="separate"/>
      </w:r>
      <w:r w:rsidR="0027217D">
        <w:rPr>
          <w:noProof/>
        </w:rPr>
        <w:t>115</w:t>
      </w:r>
      <w:r>
        <w:rPr>
          <w:noProof/>
        </w:rPr>
        <w:fldChar w:fldCharType="end"/>
      </w:r>
    </w:p>
    <w:p w14:paraId="34556059" w14:textId="082E76E3"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10.2</w:t>
      </w:r>
      <w:r w:rsidRPr="00D4118B">
        <w:rPr>
          <w:rFonts w:cstheme="minorBidi"/>
          <w:b w:val="0"/>
          <w:bCs w:val="0"/>
          <w:noProof/>
          <w:color w:val="auto"/>
          <w:lang w:eastAsia="de-DE"/>
        </w:rPr>
        <w:tab/>
      </w:r>
      <w:r>
        <w:rPr>
          <w:noProof/>
        </w:rPr>
        <w:t>Summary of main changes between version 1.1 and 1.2</w:t>
      </w:r>
      <w:r>
        <w:rPr>
          <w:noProof/>
        </w:rPr>
        <w:tab/>
      </w:r>
      <w:r>
        <w:rPr>
          <w:noProof/>
        </w:rPr>
        <w:fldChar w:fldCharType="begin"/>
      </w:r>
      <w:r>
        <w:rPr>
          <w:noProof/>
        </w:rPr>
        <w:instrText xml:space="preserve"> PAGEREF _Toc520987189 \h </w:instrText>
      </w:r>
      <w:r>
        <w:rPr>
          <w:noProof/>
        </w:rPr>
      </w:r>
      <w:r>
        <w:rPr>
          <w:noProof/>
        </w:rPr>
        <w:fldChar w:fldCharType="separate"/>
      </w:r>
      <w:r w:rsidR="0027217D">
        <w:rPr>
          <w:noProof/>
        </w:rPr>
        <w:t>115</w:t>
      </w:r>
      <w:r>
        <w:rPr>
          <w:noProof/>
        </w:rPr>
        <w:fldChar w:fldCharType="end"/>
      </w:r>
    </w:p>
    <w:p w14:paraId="4A5DFA97" w14:textId="2B5F8D95" w:rsidR="00D4118B" w:rsidRPr="00D4118B" w:rsidRDefault="00D4118B">
      <w:pPr>
        <w:pStyle w:val="Verzeichnis2"/>
        <w:tabs>
          <w:tab w:val="left" w:pos="960"/>
          <w:tab w:val="right" w:leader="underscore" w:pos="9350"/>
        </w:tabs>
        <w:rPr>
          <w:rFonts w:cstheme="minorBidi"/>
          <w:b w:val="0"/>
          <w:bCs w:val="0"/>
          <w:noProof/>
          <w:color w:val="auto"/>
          <w:lang w:eastAsia="de-DE"/>
        </w:rPr>
      </w:pPr>
      <w:r>
        <w:rPr>
          <w:noProof/>
        </w:rPr>
        <w:t>10.3</w:t>
      </w:r>
      <w:r w:rsidRPr="00D4118B">
        <w:rPr>
          <w:rFonts w:cstheme="minorBidi"/>
          <w:b w:val="0"/>
          <w:bCs w:val="0"/>
          <w:noProof/>
          <w:color w:val="auto"/>
          <w:lang w:eastAsia="de-DE"/>
        </w:rPr>
        <w:tab/>
      </w:r>
      <w:r>
        <w:rPr>
          <w:noProof/>
        </w:rPr>
        <w:t>Summary of main changes between version 1.2 and 1.3</w:t>
      </w:r>
      <w:r>
        <w:rPr>
          <w:noProof/>
        </w:rPr>
        <w:tab/>
      </w:r>
      <w:r>
        <w:rPr>
          <w:noProof/>
        </w:rPr>
        <w:fldChar w:fldCharType="begin"/>
      </w:r>
      <w:r>
        <w:rPr>
          <w:noProof/>
        </w:rPr>
        <w:instrText xml:space="preserve"> PAGEREF _Toc520987190 \h </w:instrText>
      </w:r>
      <w:r>
        <w:rPr>
          <w:noProof/>
        </w:rPr>
      </w:r>
      <w:r>
        <w:rPr>
          <w:noProof/>
        </w:rPr>
        <w:fldChar w:fldCharType="separate"/>
      </w:r>
      <w:r w:rsidR="0027217D">
        <w:rPr>
          <w:noProof/>
        </w:rPr>
        <w:t>115</w:t>
      </w:r>
      <w:r>
        <w:rPr>
          <w:noProof/>
        </w:rPr>
        <w:fldChar w:fldCharType="end"/>
      </w:r>
    </w:p>
    <w:p w14:paraId="103B41C3" w14:textId="16DCB20E" w:rsidR="006C7D72" w:rsidRPr="006C7D72" w:rsidRDefault="006C7D72" w:rsidP="006C7D72">
      <w:pPr>
        <w:spacing w:after="120"/>
        <w:rPr>
          <w:rFonts w:asciiTheme="majorHAnsi" w:eastAsiaTheme="majorEastAsia" w:hAnsiTheme="majorHAnsi" w:cstheme="majorBidi"/>
          <w:b/>
          <w:bCs/>
          <w:color w:val="auto"/>
          <w:sz w:val="28"/>
          <w:szCs w:val="32"/>
        </w:rPr>
      </w:pPr>
      <w:r w:rsidRPr="006C7D72">
        <w:rPr>
          <w:rFonts w:asciiTheme="majorHAnsi" w:eastAsiaTheme="majorEastAsia" w:hAnsiTheme="majorHAnsi" w:cstheme="majorBidi"/>
          <w:b/>
          <w:bCs/>
          <w:color w:val="auto"/>
          <w:sz w:val="28"/>
          <w:szCs w:val="32"/>
        </w:rPr>
        <w:fldChar w:fldCharType="end"/>
      </w:r>
    </w:p>
    <w:p w14:paraId="4C569754" w14:textId="77777777" w:rsidR="006C7D72" w:rsidRPr="006C7D72" w:rsidRDefault="006C7D72" w:rsidP="006C7D72">
      <w:pPr>
        <w:spacing w:after="120"/>
        <w:rPr>
          <w:rFonts w:asciiTheme="majorHAnsi" w:eastAsiaTheme="majorEastAsia" w:hAnsiTheme="majorHAnsi" w:cstheme="majorBidi"/>
          <w:b/>
          <w:bCs/>
          <w:color w:val="auto"/>
          <w:sz w:val="28"/>
          <w:szCs w:val="32"/>
        </w:rPr>
      </w:pPr>
      <w:r w:rsidRPr="006C7D72">
        <w:rPr>
          <w:rFonts w:asciiTheme="majorHAnsi" w:eastAsiaTheme="majorEastAsia" w:hAnsiTheme="majorHAnsi" w:cstheme="majorBidi"/>
          <w:b/>
          <w:bCs/>
          <w:color w:val="auto"/>
          <w:sz w:val="28"/>
          <w:szCs w:val="32"/>
        </w:rPr>
        <w:t>List of Figures</w:t>
      </w:r>
    </w:p>
    <w:p w14:paraId="6D91E2D8" w14:textId="782E3326" w:rsidR="00D4118B" w:rsidRPr="00D4118B" w:rsidRDefault="006C7D72">
      <w:pPr>
        <w:pStyle w:val="Abbildungsverzeichnis"/>
        <w:tabs>
          <w:tab w:val="right" w:leader="dot" w:pos="9350"/>
        </w:tabs>
        <w:rPr>
          <w:noProof/>
          <w:color w:val="auto"/>
          <w:sz w:val="22"/>
          <w:szCs w:val="22"/>
          <w:lang w:eastAsia="de-DE"/>
        </w:rPr>
      </w:pPr>
      <w:r w:rsidRPr="006C7D72">
        <w:fldChar w:fldCharType="begin"/>
      </w:r>
      <w:r w:rsidRPr="006C7D72">
        <w:instrText xml:space="preserve"> TOC \c "Figure" </w:instrText>
      </w:r>
      <w:r w:rsidRPr="006C7D72">
        <w:fldChar w:fldCharType="separate"/>
      </w:r>
      <w:r w:rsidR="00D4118B">
        <w:rPr>
          <w:noProof/>
        </w:rPr>
        <w:t>Figure 4</w:t>
      </w:r>
      <w:r w:rsidR="00D4118B">
        <w:rPr>
          <w:noProof/>
        </w:rPr>
        <w:noBreakHyphen/>
        <w:t>1: Specification Architecture</w:t>
      </w:r>
      <w:r w:rsidR="00D4118B">
        <w:rPr>
          <w:noProof/>
        </w:rPr>
        <w:tab/>
      </w:r>
      <w:r w:rsidR="00D4118B">
        <w:rPr>
          <w:noProof/>
        </w:rPr>
        <w:fldChar w:fldCharType="begin"/>
      </w:r>
      <w:r w:rsidR="00D4118B">
        <w:rPr>
          <w:noProof/>
        </w:rPr>
        <w:instrText xml:space="preserve"> PAGEREF _Toc520987191 \h </w:instrText>
      </w:r>
      <w:r w:rsidR="00D4118B">
        <w:rPr>
          <w:noProof/>
        </w:rPr>
      </w:r>
      <w:r w:rsidR="00D4118B">
        <w:rPr>
          <w:noProof/>
        </w:rPr>
        <w:fldChar w:fldCharType="separate"/>
      </w:r>
      <w:r w:rsidR="0027217D">
        <w:rPr>
          <w:noProof/>
        </w:rPr>
        <w:t>12</w:t>
      </w:r>
      <w:r w:rsidR="00D4118B">
        <w:rPr>
          <w:noProof/>
        </w:rPr>
        <w:fldChar w:fldCharType="end"/>
      </w:r>
    </w:p>
    <w:p w14:paraId="10B875C1" w14:textId="3887BDA2"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1: Papyrus Download Page</w:t>
      </w:r>
      <w:r>
        <w:rPr>
          <w:noProof/>
        </w:rPr>
        <w:tab/>
      </w:r>
      <w:r>
        <w:rPr>
          <w:noProof/>
        </w:rPr>
        <w:fldChar w:fldCharType="begin"/>
      </w:r>
      <w:r>
        <w:rPr>
          <w:noProof/>
        </w:rPr>
        <w:instrText xml:space="preserve"> PAGEREF _Toc520987192 \h </w:instrText>
      </w:r>
      <w:r>
        <w:rPr>
          <w:noProof/>
        </w:rPr>
      </w:r>
      <w:r>
        <w:rPr>
          <w:noProof/>
        </w:rPr>
        <w:fldChar w:fldCharType="separate"/>
      </w:r>
      <w:r w:rsidR="0027217D">
        <w:rPr>
          <w:noProof/>
        </w:rPr>
        <w:t>13</w:t>
      </w:r>
      <w:r>
        <w:rPr>
          <w:noProof/>
        </w:rPr>
        <w:fldChar w:fldCharType="end"/>
      </w:r>
    </w:p>
    <w:p w14:paraId="0F8A2397" w14:textId="1797306E"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2: Content of the Papyrus Folder after Extracting the Zip-file</w:t>
      </w:r>
      <w:r>
        <w:rPr>
          <w:noProof/>
        </w:rPr>
        <w:tab/>
      </w:r>
      <w:r>
        <w:rPr>
          <w:noProof/>
        </w:rPr>
        <w:fldChar w:fldCharType="begin"/>
      </w:r>
      <w:r>
        <w:rPr>
          <w:noProof/>
        </w:rPr>
        <w:instrText xml:space="preserve"> PAGEREF _Toc520987193 \h </w:instrText>
      </w:r>
      <w:r>
        <w:rPr>
          <w:noProof/>
        </w:rPr>
      </w:r>
      <w:r>
        <w:rPr>
          <w:noProof/>
        </w:rPr>
        <w:fldChar w:fldCharType="separate"/>
      </w:r>
      <w:r w:rsidR="0027217D">
        <w:rPr>
          <w:noProof/>
        </w:rPr>
        <w:t>14</w:t>
      </w:r>
      <w:r>
        <w:rPr>
          <w:noProof/>
        </w:rPr>
        <w:fldChar w:fldCharType="end"/>
      </w:r>
    </w:p>
    <w:p w14:paraId="41840D5B" w14:textId="411AD7BA"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3: Initial Papyrus Welcome Icon</w:t>
      </w:r>
      <w:r>
        <w:rPr>
          <w:noProof/>
        </w:rPr>
        <w:tab/>
      </w:r>
      <w:r>
        <w:rPr>
          <w:noProof/>
        </w:rPr>
        <w:fldChar w:fldCharType="begin"/>
      </w:r>
      <w:r>
        <w:rPr>
          <w:noProof/>
        </w:rPr>
        <w:instrText xml:space="preserve"> PAGEREF _Toc520987194 \h </w:instrText>
      </w:r>
      <w:r>
        <w:rPr>
          <w:noProof/>
        </w:rPr>
      </w:r>
      <w:r>
        <w:rPr>
          <w:noProof/>
        </w:rPr>
        <w:fldChar w:fldCharType="separate"/>
      </w:r>
      <w:r w:rsidR="0027217D">
        <w:rPr>
          <w:noProof/>
        </w:rPr>
        <w:t>14</w:t>
      </w:r>
      <w:r>
        <w:rPr>
          <w:noProof/>
        </w:rPr>
        <w:fldChar w:fldCharType="end"/>
      </w:r>
    </w:p>
    <w:p w14:paraId="02012A10" w14:textId="5A9C03CB"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4: Selecting a Workspace</w:t>
      </w:r>
      <w:r>
        <w:rPr>
          <w:noProof/>
        </w:rPr>
        <w:tab/>
      </w:r>
      <w:r>
        <w:rPr>
          <w:noProof/>
        </w:rPr>
        <w:fldChar w:fldCharType="begin"/>
      </w:r>
      <w:r>
        <w:rPr>
          <w:noProof/>
        </w:rPr>
        <w:instrText xml:space="preserve"> PAGEREF _Toc520987195 \h </w:instrText>
      </w:r>
      <w:r>
        <w:rPr>
          <w:noProof/>
        </w:rPr>
      </w:r>
      <w:r>
        <w:rPr>
          <w:noProof/>
        </w:rPr>
        <w:fldChar w:fldCharType="separate"/>
      </w:r>
      <w:r w:rsidR="0027217D">
        <w:rPr>
          <w:noProof/>
        </w:rPr>
        <w:t>15</w:t>
      </w:r>
      <w:r>
        <w:rPr>
          <w:noProof/>
        </w:rPr>
        <w:fldChar w:fldCharType="end"/>
      </w:r>
    </w:p>
    <w:p w14:paraId="01B75EAA" w14:textId="7558DD77" w:rsidR="00D4118B" w:rsidRPr="00646721" w:rsidRDefault="00D4118B">
      <w:pPr>
        <w:pStyle w:val="Abbildungsverzeichnis"/>
        <w:tabs>
          <w:tab w:val="right" w:leader="dot" w:pos="9350"/>
        </w:tabs>
        <w:rPr>
          <w:noProof/>
          <w:color w:val="auto"/>
          <w:sz w:val="22"/>
          <w:szCs w:val="22"/>
          <w:lang w:eastAsia="de-DE"/>
        </w:rPr>
      </w:pPr>
      <w:r>
        <w:rPr>
          <w:noProof/>
        </w:rPr>
        <w:t>Figure 5.5: Eclipse Oxygen Modeling Tools Download Page</w:t>
      </w:r>
      <w:r>
        <w:rPr>
          <w:noProof/>
        </w:rPr>
        <w:tab/>
      </w:r>
      <w:r>
        <w:rPr>
          <w:noProof/>
        </w:rPr>
        <w:fldChar w:fldCharType="begin"/>
      </w:r>
      <w:r>
        <w:rPr>
          <w:noProof/>
        </w:rPr>
        <w:instrText xml:space="preserve"> PAGEREF _Toc520987196 \h </w:instrText>
      </w:r>
      <w:r>
        <w:rPr>
          <w:noProof/>
        </w:rPr>
      </w:r>
      <w:r>
        <w:rPr>
          <w:noProof/>
        </w:rPr>
        <w:fldChar w:fldCharType="separate"/>
      </w:r>
      <w:r w:rsidR="0027217D">
        <w:rPr>
          <w:noProof/>
        </w:rPr>
        <w:t>16</w:t>
      </w:r>
      <w:r>
        <w:rPr>
          <w:noProof/>
        </w:rPr>
        <w:fldChar w:fldCharType="end"/>
      </w:r>
    </w:p>
    <w:p w14:paraId="72B751BC" w14:textId="265F6238" w:rsidR="00D4118B" w:rsidRPr="00646721" w:rsidRDefault="00D4118B">
      <w:pPr>
        <w:pStyle w:val="Abbildungsverzeichnis"/>
        <w:tabs>
          <w:tab w:val="right" w:leader="dot" w:pos="9350"/>
        </w:tabs>
        <w:rPr>
          <w:noProof/>
          <w:color w:val="auto"/>
          <w:sz w:val="22"/>
          <w:szCs w:val="22"/>
          <w:lang w:eastAsia="de-DE"/>
        </w:rPr>
      </w:pPr>
      <w:r>
        <w:rPr>
          <w:noProof/>
        </w:rPr>
        <w:t>Figure 5.6: Content of the Eclipse Folder after Extracting the Zip-file</w:t>
      </w:r>
      <w:r>
        <w:rPr>
          <w:noProof/>
        </w:rPr>
        <w:tab/>
      </w:r>
      <w:r>
        <w:rPr>
          <w:noProof/>
        </w:rPr>
        <w:fldChar w:fldCharType="begin"/>
      </w:r>
      <w:r>
        <w:rPr>
          <w:noProof/>
        </w:rPr>
        <w:instrText xml:space="preserve"> PAGEREF _Toc520987197 \h </w:instrText>
      </w:r>
      <w:r>
        <w:rPr>
          <w:noProof/>
        </w:rPr>
      </w:r>
      <w:r>
        <w:rPr>
          <w:noProof/>
        </w:rPr>
        <w:fldChar w:fldCharType="separate"/>
      </w:r>
      <w:r w:rsidR="0027217D">
        <w:rPr>
          <w:noProof/>
        </w:rPr>
        <w:t>16</w:t>
      </w:r>
      <w:r>
        <w:rPr>
          <w:noProof/>
        </w:rPr>
        <w:fldChar w:fldCharType="end"/>
      </w:r>
    </w:p>
    <w:p w14:paraId="7DC7900D" w14:textId="3FC7FC94"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7: Initial eclipse Welcome Icon</w:t>
      </w:r>
      <w:r>
        <w:rPr>
          <w:noProof/>
        </w:rPr>
        <w:tab/>
      </w:r>
      <w:r>
        <w:rPr>
          <w:noProof/>
        </w:rPr>
        <w:fldChar w:fldCharType="begin"/>
      </w:r>
      <w:r>
        <w:rPr>
          <w:noProof/>
        </w:rPr>
        <w:instrText xml:space="preserve"> PAGEREF _Toc520987198 \h </w:instrText>
      </w:r>
      <w:r>
        <w:rPr>
          <w:noProof/>
        </w:rPr>
      </w:r>
      <w:r>
        <w:rPr>
          <w:noProof/>
        </w:rPr>
        <w:fldChar w:fldCharType="separate"/>
      </w:r>
      <w:r w:rsidR="0027217D">
        <w:rPr>
          <w:noProof/>
        </w:rPr>
        <w:t>17</w:t>
      </w:r>
      <w:r>
        <w:rPr>
          <w:noProof/>
        </w:rPr>
        <w:fldChar w:fldCharType="end"/>
      </w:r>
    </w:p>
    <w:p w14:paraId="6BEE3789" w14:textId="6765AE10"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8: Selecting a Workspace</w:t>
      </w:r>
      <w:r>
        <w:rPr>
          <w:noProof/>
        </w:rPr>
        <w:tab/>
      </w:r>
      <w:r>
        <w:rPr>
          <w:noProof/>
        </w:rPr>
        <w:fldChar w:fldCharType="begin"/>
      </w:r>
      <w:r>
        <w:rPr>
          <w:noProof/>
        </w:rPr>
        <w:instrText xml:space="preserve"> PAGEREF _Toc520987199 \h </w:instrText>
      </w:r>
      <w:r>
        <w:rPr>
          <w:noProof/>
        </w:rPr>
      </w:r>
      <w:r>
        <w:rPr>
          <w:noProof/>
        </w:rPr>
        <w:fldChar w:fldCharType="separate"/>
      </w:r>
      <w:r w:rsidR="0027217D">
        <w:rPr>
          <w:noProof/>
        </w:rPr>
        <w:t>17</w:t>
      </w:r>
      <w:r>
        <w:rPr>
          <w:noProof/>
        </w:rPr>
        <w:fldChar w:fldCharType="end"/>
      </w:r>
    </w:p>
    <w:p w14:paraId="2CD56381" w14:textId="4A8B1D55" w:rsidR="00D4118B" w:rsidRPr="00646721" w:rsidRDefault="00D4118B">
      <w:pPr>
        <w:pStyle w:val="Abbildungsverzeichnis"/>
        <w:tabs>
          <w:tab w:val="right" w:leader="dot" w:pos="9350"/>
        </w:tabs>
        <w:rPr>
          <w:noProof/>
          <w:color w:val="auto"/>
          <w:sz w:val="22"/>
          <w:szCs w:val="22"/>
          <w:lang w:eastAsia="de-DE"/>
        </w:rPr>
      </w:pPr>
      <w:r>
        <w:rPr>
          <w:noProof/>
        </w:rPr>
        <w:t>Figure 5.9: Initial Welcome Page of Eclipse</w:t>
      </w:r>
      <w:r>
        <w:rPr>
          <w:noProof/>
        </w:rPr>
        <w:tab/>
      </w:r>
      <w:r>
        <w:rPr>
          <w:noProof/>
        </w:rPr>
        <w:fldChar w:fldCharType="begin"/>
      </w:r>
      <w:r>
        <w:rPr>
          <w:noProof/>
        </w:rPr>
        <w:instrText xml:space="preserve"> PAGEREF _Toc520987200 \h </w:instrText>
      </w:r>
      <w:r>
        <w:rPr>
          <w:noProof/>
        </w:rPr>
      </w:r>
      <w:r>
        <w:rPr>
          <w:noProof/>
        </w:rPr>
        <w:fldChar w:fldCharType="separate"/>
      </w:r>
      <w:r w:rsidR="0027217D">
        <w:rPr>
          <w:noProof/>
        </w:rPr>
        <w:t>18</w:t>
      </w:r>
      <w:r>
        <w:rPr>
          <w:noProof/>
        </w:rPr>
        <w:fldChar w:fldCharType="end"/>
      </w:r>
    </w:p>
    <w:p w14:paraId="11571286" w14:textId="1F2F5DF3" w:rsidR="00D4118B" w:rsidRPr="00906E92" w:rsidRDefault="00D4118B">
      <w:pPr>
        <w:pStyle w:val="Abbildungsverzeichnis"/>
        <w:tabs>
          <w:tab w:val="right" w:leader="dot" w:pos="9350"/>
        </w:tabs>
        <w:rPr>
          <w:noProof/>
          <w:color w:val="auto"/>
          <w:sz w:val="22"/>
          <w:szCs w:val="22"/>
          <w:lang w:eastAsia="de-DE"/>
        </w:rPr>
      </w:pPr>
      <w:r>
        <w:rPr>
          <w:noProof/>
        </w:rPr>
        <w:t>Figure 5.10: Eclipse Version</w:t>
      </w:r>
      <w:r>
        <w:rPr>
          <w:noProof/>
        </w:rPr>
        <w:tab/>
      </w:r>
      <w:r>
        <w:rPr>
          <w:noProof/>
        </w:rPr>
        <w:fldChar w:fldCharType="begin"/>
      </w:r>
      <w:r>
        <w:rPr>
          <w:noProof/>
        </w:rPr>
        <w:instrText xml:space="preserve"> PAGEREF _Toc520987201 \h </w:instrText>
      </w:r>
      <w:r>
        <w:rPr>
          <w:noProof/>
        </w:rPr>
      </w:r>
      <w:r>
        <w:rPr>
          <w:noProof/>
        </w:rPr>
        <w:fldChar w:fldCharType="separate"/>
      </w:r>
      <w:r w:rsidR="0027217D">
        <w:rPr>
          <w:noProof/>
        </w:rPr>
        <w:t>19</w:t>
      </w:r>
      <w:r>
        <w:rPr>
          <w:noProof/>
        </w:rPr>
        <w:fldChar w:fldCharType="end"/>
      </w:r>
    </w:p>
    <w:p w14:paraId="546E5D2B" w14:textId="1D61C933" w:rsidR="00D4118B" w:rsidRPr="00D4118B" w:rsidRDefault="00D4118B">
      <w:pPr>
        <w:pStyle w:val="Abbildungsverzeichnis"/>
        <w:tabs>
          <w:tab w:val="right" w:leader="dot" w:pos="9350"/>
        </w:tabs>
        <w:rPr>
          <w:noProof/>
          <w:color w:val="auto"/>
          <w:sz w:val="22"/>
          <w:szCs w:val="22"/>
          <w:lang w:eastAsia="de-DE"/>
        </w:rPr>
      </w:pPr>
      <w:r>
        <w:rPr>
          <w:noProof/>
        </w:rPr>
        <w:t>Figure 5.11: Installing Papyrus (1)</w:t>
      </w:r>
      <w:r>
        <w:rPr>
          <w:noProof/>
        </w:rPr>
        <w:tab/>
      </w:r>
      <w:r>
        <w:rPr>
          <w:noProof/>
        </w:rPr>
        <w:fldChar w:fldCharType="begin"/>
      </w:r>
      <w:r>
        <w:rPr>
          <w:noProof/>
        </w:rPr>
        <w:instrText xml:space="preserve"> PAGEREF _Toc520987202 \h </w:instrText>
      </w:r>
      <w:r>
        <w:rPr>
          <w:noProof/>
        </w:rPr>
      </w:r>
      <w:r>
        <w:rPr>
          <w:noProof/>
        </w:rPr>
        <w:fldChar w:fldCharType="separate"/>
      </w:r>
      <w:r w:rsidR="0027217D">
        <w:rPr>
          <w:noProof/>
        </w:rPr>
        <w:t>20</w:t>
      </w:r>
      <w:r>
        <w:rPr>
          <w:noProof/>
        </w:rPr>
        <w:fldChar w:fldCharType="end"/>
      </w:r>
    </w:p>
    <w:p w14:paraId="28F92732" w14:textId="3586892B" w:rsidR="00D4118B" w:rsidRPr="00D4118B" w:rsidRDefault="00D4118B">
      <w:pPr>
        <w:pStyle w:val="Abbildungsverzeichnis"/>
        <w:tabs>
          <w:tab w:val="right" w:leader="dot" w:pos="9350"/>
        </w:tabs>
        <w:rPr>
          <w:noProof/>
          <w:color w:val="auto"/>
          <w:sz w:val="22"/>
          <w:szCs w:val="22"/>
          <w:lang w:eastAsia="de-DE"/>
        </w:rPr>
      </w:pPr>
      <w:r>
        <w:rPr>
          <w:noProof/>
        </w:rPr>
        <w:t>Figure 5.12: Installing Papyrus (2)</w:t>
      </w:r>
      <w:r>
        <w:rPr>
          <w:noProof/>
        </w:rPr>
        <w:tab/>
      </w:r>
      <w:r>
        <w:rPr>
          <w:noProof/>
        </w:rPr>
        <w:fldChar w:fldCharType="begin"/>
      </w:r>
      <w:r>
        <w:rPr>
          <w:noProof/>
        </w:rPr>
        <w:instrText xml:space="preserve"> PAGEREF _Toc520987203 \h </w:instrText>
      </w:r>
      <w:r>
        <w:rPr>
          <w:noProof/>
        </w:rPr>
      </w:r>
      <w:r>
        <w:rPr>
          <w:noProof/>
        </w:rPr>
        <w:fldChar w:fldCharType="separate"/>
      </w:r>
      <w:r w:rsidR="0027217D">
        <w:rPr>
          <w:noProof/>
        </w:rPr>
        <w:t>20</w:t>
      </w:r>
      <w:r>
        <w:rPr>
          <w:noProof/>
        </w:rPr>
        <w:fldChar w:fldCharType="end"/>
      </w:r>
    </w:p>
    <w:p w14:paraId="79616434" w14:textId="5CA22C37" w:rsidR="00D4118B" w:rsidRPr="00D4118B" w:rsidRDefault="00D4118B">
      <w:pPr>
        <w:pStyle w:val="Abbildungsverzeichnis"/>
        <w:tabs>
          <w:tab w:val="right" w:leader="dot" w:pos="9350"/>
        </w:tabs>
        <w:rPr>
          <w:noProof/>
          <w:color w:val="auto"/>
          <w:sz w:val="22"/>
          <w:szCs w:val="22"/>
          <w:lang w:eastAsia="de-DE"/>
        </w:rPr>
      </w:pPr>
      <w:r>
        <w:rPr>
          <w:noProof/>
        </w:rPr>
        <w:t>Figure 5.13: Installing Papyrus (3)</w:t>
      </w:r>
      <w:r>
        <w:rPr>
          <w:noProof/>
        </w:rPr>
        <w:tab/>
      </w:r>
      <w:r>
        <w:rPr>
          <w:noProof/>
        </w:rPr>
        <w:fldChar w:fldCharType="begin"/>
      </w:r>
      <w:r>
        <w:rPr>
          <w:noProof/>
        </w:rPr>
        <w:instrText xml:space="preserve"> PAGEREF _Toc520987204 \h </w:instrText>
      </w:r>
      <w:r>
        <w:rPr>
          <w:noProof/>
        </w:rPr>
      </w:r>
      <w:r>
        <w:rPr>
          <w:noProof/>
        </w:rPr>
        <w:fldChar w:fldCharType="separate"/>
      </w:r>
      <w:r w:rsidR="0027217D">
        <w:rPr>
          <w:noProof/>
        </w:rPr>
        <w:t>21</w:t>
      </w:r>
      <w:r>
        <w:rPr>
          <w:noProof/>
        </w:rPr>
        <w:fldChar w:fldCharType="end"/>
      </w:r>
    </w:p>
    <w:p w14:paraId="284E2431" w14:textId="5CEDB283" w:rsidR="00D4118B" w:rsidRPr="00D4118B" w:rsidRDefault="00D4118B">
      <w:pPr>
        <w:pStyle w:val="Abbildungsverzeichnis"/>
        <w:tabs>
          <w:tab w:val="right" w:leader="dot" w:pos="9350"/>
        </w:tabs>
        <w:rPr>
          <w:noProof/>
          <w:color w:val="auto"/>
          <w:sz w:val="22"/>
          <w:szCs w:val="22"/>
          <w:lang w:eastAsia="de-DE"/>
        </w:rPr>
      </w:pPr>
      <w:r>
        <w:rPr>
          <w:noProof/>
        </w:rPr>
        <w:t>Figure 5.14: Installing Papyrus (4)</w:t>
      </w:r>
      <w:r>
        <w:rPr>
          <w:noProof/>
        </w:rPr>
        <w:tab/>
      </w:r>
      <w:r>
        <w:rPr>
          <w:noProof/>
        </w:rPr>
        <w:fldChar w:fldCharType="begin"/>
      </w:r>
      <w:r>
        <w:rPr>
          <w:noProof/>
        </w:rPr>
        <w:instrText xml:space="preserve"> PAGEREF _Toc520987205 \h </w:instrText>
      </w:r>
      <w:r>
        <w:rPr>
          <w:noProof/>
        </w:rPr>
      </w:r>
      <w:r>
        <w:rPr>
          <w:noProof/>
        </w:rPr>
        <w:fldChar w:fldCharType="separate"/>
      </w:r>
      <w:r w:rsidR="0027217D">
        <w:rPr>
          <w:noProof/>
        </w:rPr>
        <w:t>22</w:t>
      </w:r>
      <w:r>
        <w:rPr>
          <w:noProof/>
        </w:rPr>
        <w:fldChar w:fldCharType="end"/>
      </w:r>
    </w:p>
    <w:p w14:paraId="58CF24AC" w14:textId="0ACEEC46" w:rsidR="00D4118B" w:rsidRPr="00D4118B" w:rsidRDefault="00D4118B">
      <w:pPr>
        <w:pStyle w:val="Abbildungsverzeichnis"/>
        <w:tabs>
          <w:tab w:val="right" w:leader="dot" w:pos="9350"/>
        </w:tabs>
        <w:rPr>
          <w:noProof/>
          <w:color w:val="auto"/>
          <w:sz w:val="22"/>
          <w:szCs w:val="22"/>
          <w:lang w:eastAsia="de-DE"/>
        </w:rPr>
      </w:pPr>
      <w:r>
        <w:rPr>
          <w:noProof/>
        </w:rPr>
        <w:t>Figure 5.15: Installing Papyrus (5)</w:t>
      </w:r>
      <w:r>
        <w:rPr>
          <w:noProof/>
        </w:rPr>
        <w:tab/>
      </w:r>
      <w:r>
        <w:rPr>
          <w:noProof/>
        </w:rPr>
        <w:fldChar w:fldCharType="begin"/>
      </w:r>
      <w:r>
        <w:rPr>
          <w:noProof/>
        </w:rPr>
        <w:instrText xml:space="preserve"> PAGEREF _Toc520987206 \h </w:instrText>
      </w:r>
      <w:r>
        <w:rPr>
          <w:noProof/>
        </w:rPr>
      </w:r>
      <w:r>
        <w:rPr>
          <w:noProof/>
        </w:rPr>
        <w:fldChar w:fldCharType="separate"/>
      </w:r>
      <w:r w:rsidR="0027217D">
        <w:rPr>
          <w:noProof/>
        </w:rPr>
        <w:t>23</w:t>
      </w:r>
      <w:r>
        <w:rPr>
          <w:noProof/>
        </w:rPr>
        <w:fldChar w:fldCharType="end"/>
      </w:r>
    </w:p>
    <w:p w14:paraId="1DBEAF28" w14:textId="36E8638B" w:rsidR="00D4118B" w:rsidRPr="00D4118B" w:rsidRDefault="00D4118B">
      <w:pPr>
        <w:pStyle w:val="Abbildungsverzeichnis"/>
        <w:tabs>
          <w:tab w:val="right" w:leader="dot" w:pos="9350"/>
        </w:tabs>
        <w:rPr>
          <w:noProof/>
          <w:color w:val="auto"/>
          <w:sz w:val="22"/>
          <w:szCs w:val="22"/>
          <w:lang w:eastAsia="de-DE"/>
        </w:rPr>
      </w:pPr>
      <w:r>
        <w:rPr>
          <w:noProof/>
        </w:rPr>
        <w:t>Figure 5.16: Open Papyrus Perspective</w:t>
      </w:r>
      <w:r>
        <w:rPr>
          <w:noProof/>
        </w:rPr>
        <w:tab/>
      </w:r>
      <w:r>
        <w:rPr>
          <w:noProof/>
        </w:rPr>
        <w:fldChar w:fldCharType="begin"/>
      </w:r>
      <w:r>
        <w:rPr>
          <w:noProof/>
        </w:rPr>
        <w:instrText xml:space="preserve"> PAGEREF _Toc520987207 \h </w:instrText>
      </w:r>
      <w:r>
        <w:rPr>
          <w:noProof/>
        </w:rPr>
      </w:r>
      <w:r>
        <w:rPr>
          <w:noProof/>
        </w:rPr>
        <w:fldChar w:fldCharType="separate"/>
      </w:r>
      <w:r w:rsidR="0027217D">
        <w:rPr>
          <w:noProof/>
        </w:rPr>
        <w:t>24</w:t>
      </w:r>
      <w:r>
        <w:rPr>
          <w:noProof/>
        </w:rPr>
        <w:fldChar w:fldCharType="end"/>
      </w:r>
    </w:p>
    <w:p w14:paraId="37524EC0" w14:textId="7E66808D"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17: Required Display Setting</w:t>
      </w:r>
      <w:r>
        <w:rPr>
          <w:noProof/>
        </w:rPr>
        <w:tab/>
      </w:r>
      <w:r>
        <w:rPr>
          <w:noProof/>
        </w:rPr>
        <w:fldChar w:fldCharType="begin"/>
      </w:r>
      <w:r>
        <w:rPr>
          <w:noProof/>
        </w:rPr>
        <w:instrText xml:space="preserve"> PAGEREF _Toc520987208 \h </w:instrText>
      </w:r>
      <w:r>
        <w:rPr>
          <w:noProof/>
        </w:rPr>
      </w:r>
      <w:r>
        <w:rPr>
          <w:noProof/>
        </w:rPr>
        <w:fldChar w:fldCharType="separate"/>
      </w:r>
      <w:r w:rsidR="0027217D">
        <w:rPr>
          <w:noProof/>
        </w:rPr>
        <w:t>25</w:t>
      </w:r>
      <w:r>
        <w:rPr>
          <w:noProof/>
        </w:rPr>
        <w:fldChar w:fldCharType="end"/>
      </w:r>
    </w:p>
    <w:p w14:paraId="6BA3DE95" w14:textId="73101C95" w:rsidR="00D4118B" w:rsidRPr="00646721" w:rsidRDefault="00D4118B">
      <w:pPr>
        <w:pStyle w:val="Abbildungsverzeichnis"/>
        <w:tabs>
          <w:tab w:val="right" w:leader="dot" w:pos="9350"/>
        </w:tabs>
        <w:rPr>
          <w:noProof/>
          <w:color w:val="auto"/>
          <w:sz w:val="22"/>
          <w:szCs w:val="22"/>
          <w:lang w:eastAsia="de-DE"/>
        </w:rPr>
      </w:pPr>
      <w:r>
        <w:rPr>
          <w:noProof/>
        </w:rPr>
        <w:t>Figure 5.18: Outline of Papyrus Perspective</w:t>
      </w:r>
      <w:r>
        <w:rPr>
          <w:noProof/>
        </w:rPr>
        <w:tab/>
      </w:r>
      <w:r>
        <w:rPr>
          <w:noProof/>
        </w:rPr>
        <w:fldChar w:fldCharType="begin"/>
      </w:r>
      <w:r>
        <w:rPr>
          <w:noProof/>
        </w:rPr>
        <w:instrText xml:space="preserve"> PAGEREF _Toc520987209 \h </w:instrText>
      </w:r>
      <w:r>
        <w:rPr>
          <w:noProof/>
        </w:rPr>
      </w:r>
      <w:r>
        <w:rPr>
          <w:noProof/>
        </w:rPr>
        <w:fldChar w:fldCharType="separate"/>
      </w:r>
      <w:r w:rsidR="0027217D">
        <w:rPr>
          <w:noProof/>
        </w:rPr>
        <w:t>26</w:t>
      </w:r>
      <w:r>
        <w:rPr>
          <w:noProof/>
        </w:rPr>
        <w:fldChar w:fldCharType="end"/>
      </w:r>
    </w:p>
    <w:p w14:paraId="089EFB3C" w14:textId="5423C0EF"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19: Installing Gendoc (1)</w:t>
      </w:r>
      <w:r>
        <w:rPr>
          <w:noProof/>
        </w:rPr>
        <w:tab/>
      </w:r>
      <w:r>
        <w:rPr>
          <w:noProof/>
        </w:rPr>
        <w:fldChar w:fldCharType="begin"/>
      </w:r>
      <w:r>
        <w:rPr>
          <w:noProof/>
        </w:rPr>
        <w:instrText xml:space="preserve"> PAGEREF _Toc520987210 \h </w:instrText>
      </w:r>
      <w:r>
        <w:rPr>
          <w:noProof/>
        </w:rPr>
      </w:r>
      <w:r>
        <w:rPr>
          <w:noProof/>
        </w:rPr>
        <w:fldChar w:fldCharType="separate"/>
      </w:r>
      <w:r w:rsidR="0027217D">
        <w:rPr>
          <w:noProof/>
        </w:rPr>
        <w:t>27</w:t>
      </w:r>
      <w:r>
        <w:rPr>
          <w:noProof/>
        </w:rPr>
        <w:fldChar w:fldCharType="end"/>
      </w:r>
    </w:p>
    <w:p w14:paraId="5618DF13" w14:textId="6CBECC73"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20: Installing Gendoc (2)</w:t>
      </w:r>
      <w:r>
        <w:rPr>
          <w:noProof/>
        </w:rPr>
        <w:tab/>
      </w:r>
      <w:r>
        <w:rPr>
          <w:noProof/>
        </w:rPr>
        <w:fldChar w:fldCharType="begin"/>
      </w:r>
      <w:r>
        <w:rPr>
          <w:noProof/>
        </w:rPr>
        <w:instrText xml:space="preserve"> PAGEREF _Toc520987211 \h </w:instrText>
      </w:r>
      <w:r>
        <w:rPr>
          <w:noProof/>
        </w:rPr>
      </w:r>
      <w:r>
        <w:rPr>
          <w:noProof/>
        </w:rPr>
        <w:fldChar w:fldCharType="separate"/>
      </w:r>
      <w:r w:rsidR="0027217D">
        <w:rPr>
          <w:noProof/>
        </w:rPr>
        <w:t>28</w:t>
      </w:r>
      <w:r>
        <w:rPr>
          <w:noProof/>
        </w:rPr>
        <w:fldChar w:fldCharType="end"/>
      </w:r>
    </w:p>
    <w:p w14:paraId="1332B12C" w14:textId="6209E492"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21: Installing Gendoc (3)</w:t>
      </w:r>
      <w:r>
        <w:rPr>
          <w:noProof/>
        </w:rPr>
        <w:tab/>
      </w:r>
      <w:r>
        <w:rPr>
          <w:noProof/>
        </w:rPr>
        <w:fldChar w:fldCharType="begin"/>
      </w:r>
      <w:r>
        <w:rPr>
          <w:noProof/>
        </w:rPr>
        <w:instrText xml:space="preserve"> PAGEREF _Toc520987212 \h </w:instrText>
      </w:r>
      <w:r>
        <w:rPr>
          <w:noProof/>
        </w:rPr>
      </w:r>
      <w:r>
        <w:rPr>
          <w:noProof/>
        </w:rPr>
        <w:fldChar w:fldCharType="separate"/>
      </w:r>
      <w:r w:rsidR="0027217D">
        <w:rPr>
          <w:noProof/>
        </w:rPr>
        <w:t>28</w:t>
      </w:r>
      <w:r>
        <w:rPr>
          <w:noProof/>
        </w:rPr>
        <w:fldChar w:fldCharType="end"/>
      </w:r>
    </w:p>
    <w:p w14:paraId="1AC3B396" w14:textId="033ACB7F"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22: Papyrus Project Explorer / Model Explorer</w:t>
      </w:r>
      <w:r>
        <w:rPr>
          <w:noProof/>
        </w:rPr>
        <w:tab/>
      </w:r>
      <w:r>
        <w:rPr>
          <w:noProof/>
        </w:rPr>
        <w:fldChar w:fldCharType="begin"/>
      </w:r>
      <w:r>
        <w:rPr>
          <w:noProof/>
        </w:rPr>
        <w:instrText xml:space="preserve"> PAGEREF _Toc520987213 \h </w:instrText>
      </w:r>
      <w:r>
        <w:rPr>
          <w:noProof/>
        </w:rPr>
      </w:r>
      <w:r>
        <w:rPr>
          <w:noProof/>
        </w:rPr>
        <w:fldChar w:fldCharType="separate"/>
      </w:r>
      <w:r w:rsidR="0027217D">
        <w:rPr>
          <w:noProof/>
        </w:rPr>
        <w:t>29</w:t>
      </w:r>
      <w:r>
        <w:rPr>
          <w:noProof/>
        </w:rPr>
        <w:fldChar w:fldCharType="end"/>
      </w:r>
    </w:p>
    <w:p w14:paraId="60CD49B9" w14:textId="14050D3A"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23: Papyrus Model Structure</w:t>
      </w:r>
      <w:r>
        <w:rPr>
          <w:noProof/>
        </w:rPr>
        <w:tab/>
      </w:r>
      <w:r>
        <w:rPr>
          <w:noProof/>
        </w:rPr>
        <w:fldChar w:fldCharType="begin"/>
      </w:r>
      <w:r>
        <w:rPr>
          <w:noProof/>
        </w:rPr>
        <w:instrText xml:space="preserve"> PAGEREF _Toc520987214 \h </w:instrText>
      </w:r>
      <w:r>
        <w:rPr>
          <w:noProof/>
        </w:rPr>
      </w:r>
      <w:r>
        <w:rPr>
          <w:noProof/>
        </w:rPr>
        <w:fldChar w:fldCharType="separate"/>
      </w:r>
      <w:r w:rsidR="0027217D">
        <w:rPr>
          <w:noProof/>
        </w:rPr>
        <w:t>30</w:t>
      </w:r>
      <w:r>
        <w:rPr>
          <w:noProof/>
        </w:rPr>
        <w:fldChar w:fldCharType="end"/>
      </w:r>
    </w:p>
    <w:p w14:paraId="3E921BF1" w14:textId="44DBF5B5"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24: Importing a Model (1)</w:t>
      </w:r>
      <w:r>
        <w:rPr>
          <w:noProof/>
        </w:rPr>
        <w:tab/>
      </w:r>
      <w:r>
        <w:rPr>
          <w:noProof/>
        </w:rPr>
        <w:fldChar w:fldCharType="begin"/>
      </w:r>
      <w:r>
        <w:rPr>
          <w:noProof/>
        </w:rPr>
        <w:instrText xml:space="preserve"> PAGEREF _Toc520987215 \h </w:instrText>
      </w:r>
      <w:r>
        <w:rPr>
          <w:noProof/>
        </w:rPr>
      </w:r>
      <w:r>
        <w:rPr>
          <w:noProof/>
        </w:rPr>
        <w:fldChar w:fldCharType="separate"/>
      </w:r>
      <w:r w:rsidR="0027217D">
        <w:rPr>
          <w:noProof/>
        </w:rPr>
        <w:t>31</w:t>
      </w:r>
      <w:r>
        <w:rPr>
          <w:noProof/>
        </w:rPr>
        <w:fldChar w:fldCharType="end"/>
      </w:r>
    </w:p>
    <w:p w14:paraId="0646CF4F" w14:textId="24F764A1"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25: Importing a Model (2)</w:t>
      </w:r>
      <w:r>
        <w:rPr>
          <w:noProof/>
        </w:rPr>
        <w:tab/>
      </w:r>
      <w:r>
        <w:rPr>
          <w:noProof/>
        </w:rPr>
        <w:fldChar w:fldCharType="begin"/>
      </w:r>
      <w:r>
        <w:rPr>
          <w:noProof/>
        </w:rPr>
        <w:instrText xml:space="preserve"> PAGEREF _Toc520987216 \h </w:instrText>
      </w:r>
      <w:r>
        <w:rPr>
          <w:noProof/>
        </w:rPr>
      </w:r>
      <w:r>
        <w:rPr>
          <w:noProof/>
        </w:rPr>
        <w:fldChar w:fldCharType="separate"/>
      </w:r>
      <w:r w:rsidR="0027217D">
        <w:rPr>
          <w:noProof/>
        </w:rPr>
        <w:t>32</w:t>
      </w:r>
      <w:r>
        <w:rPr>
          <w:noProof/>
        </w:rPr>
        <w:fldChar w:fldCharType="end"/>
      </w:r>
    </w:p>
    <w:p w14:paraId="658BCC9C" w14:textId="380F8838" w:rsidR="00D4118B" w:rsidRPr="00646721" w:rsidRDefault="00D4118B">
      <w:pPr>
        <w:pStyle w:val="Abbildungsverzeichnis"/>
        <w:tabs>
          <w:tab w:val="right" w:leader="dot" w:pos="9350"/>
        </w:tabs>
        <w:rPr>
          <w:noProof/>
          <w:color w:val="auto"/>
          <w:sz w:val="22"/>
          <w:szCs w:val="22"/>
          <w:lang w:eastAsia="de-DE"/>
        </w:rPr>
      </w:pPr>
      <w:r>
        <w:rPr>
          <w:noProof/>
        </w:rPr>
        <w:lastRenderedPageBreak/>
        <w:t>Figure 5</w:t>
      </w:r>
      <w:r>
        <w:rPr>
          <w:noProof/>
        </w:rPr>
        <w:noBreakHyphen/>
        <w:t>26: Open a Model</w:t>
      </w:r>
      <w:r>
        <w:rPr>
          <w:noProof/>
        </w:rPr>
        <w:tab/>
      </w:r>
      <w:r>
        <w:rPr>
          <w:noProof/>
        </w:rPr>
        <w:fldChar w:fldCharType="begin"/>
      </w:r>
      <w:r>
        <w:rPr>
          <w:noProof/>
        </w:rPr>
        <w:instrText xml:space="preserve"> PAGEREF _Toc520987217 \h </w:instrText>
      </w:r>
      <w:r>
        <w:rPr>
          <w:noProof/>
        </w:rPr>
      </w:r>
      <w:r>
        <w:rPr>
          <w:noProof/>
        </w:rPr>
        <w:fldChar w:fldCharType="separate"/>
      </w:r>
      <w:r w:rsidR="0027217D">
        <w:rPr>
          <w:noProof/>
        </w:rPr>
        <w:t>33</w:t>
      </w:r>
      <w:r>
        <w:rPr>
          <w:noProof/>
        </w:rPr>
        <w:fldChar w:fldCharType="end"/>
      </w:r>
    </w:p>
    <w:p w14:paraId="3F355E61" w14:textId="0C069158"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27: Importing UML Primitive Types</w:t>
      </w:r>
      <w:r>
        <w:rPr>
          <w:noProof/>
        </w:rPr>
        <w:tab/>
      </w:r>
      <w:r>
        <w:rPr>
          <w:noProof/>
        </w:rPr>
        <w:fldChar w:fldCharType="begin"/>
      </w:r>
      <w:r>
        <w:rPr>
          <w:noProof/>
        </w:rPr>
        <w:instrText xml:space="preserve"> PAGEREF _Toc520987218 \h </w:instrText>
      </w:r>
      <w:r>
        <w:rPr>
          <w:noProof/>
        </w:rPr>
      </w:r>
      <w:r>
        <w:rPr>
          <w:noProof/>
        </w:rPr>
        <w:fldChar w:fldCharType="separate"/>
      </w:r>
      <w:r w:rsidR="0027217D">
        <w:rPr>
          <w:noProof/>
        </w:rPr>
        <w:t>34</w:t>
      </w:r>
      <w:r>
        <w:rPr>
          <w:noProof/>
        </w:rPr>
        <w:fldChar w:fldCharType="end"/>
      </w:r>
    </w:p>
    <w:p w14:paraId="7D7283AE" w14:textId="471B382D" w:rsidR="00D4118B" w:rsidRPr="00646721" w:rsidRDefault="00D4118B">
      <w:pPr>
        <w:pStyle w:val="Abbildungsverzeichnis"/>
        <w:tabs>
          <w:tab w:val="right" w:leader="dot" w:pos="9350"/>
        </w:tabs>
        <w:rPr>
          <w:noProof/>
          <w:color w:val="auto"/>
          <w:sz w:val="22"/>
          <w:szCs w:val="22"/>
          <w:lang w:eastAsia="de-DE"/>
        </w:rPr>
      </w:pPr>
      <w:r>
        <w:rPr>
          <w:noProof/>
        </w:rPr>
        <w:t>Figure 5</w:t>
      </w:r>
      <w:r>
        <w:rPr>
          <w:noProof/>
        </w:rPr>
        <w:noBreakHyphen/>
        <w:t>28: Importing Core Model Artifacts</w:t>
      </w:r>
      <w:r>
        <w:rPr>
          <w:noProof/>
        </w:rPr>
        <w:tab/>
      </w:r>
      <w:r>
        <w:rPr>
          <w:noProof/>
        </w:rPr>
        <w:fldChar w:fldCharType="begin"/>
      </w:r>
      <w:r>
        <w:rPr>
          <w:noProof/>
        </w:rPr>
        <w:instrText xml:space="preserve"> PAGEREF _Toc520987219 \h </w:instrText>
      </w:r>
      <w:r>
        <w:rPr>
          <w:noProof/>
        </w:rPr>
      </w:r>
      <w:r>
        <w:rPr>
          <w:noProof/>
        </w:rPr>
        <w:fldChar w:fldCharType="separate"/>
      </w:r>
      <w:r w:rsidR="0027217D">
        <w:rPr>
          <w:noProof/>
        </w:rPr>
        <w:t>35</w:t>
      </w:r>
      <w:r>
        <w:rPr>
          <w:noProof/>
        </w:rPr>
        <w:fldChar w:fldCharType="end"/>
      </w:r>
    </w:p>
    <w:p w14:paraId="2D329F40" w14:textId="104ADE29"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29: Selecting Core Model Artifacts</w:t>
      </w:r>
      <w:r>
        <w:rPr>
          <w:noProof/>
        </w:rPr>
        <w:tab/>
      </w:r>
      <w:r>
        <w:rPr>
          <w:noProof/>
        </w:rPr>
        <w:fldChar w:fldCharType="begin"/>
      </w:r>
      <w:r>
        <w:rPr>
          <w:noProof/>
        </w:rPr>
        <w:instrText xml:space="preserve"> PAGEREF _Toc520987220 \h </w:instrText>
      </w:r>
      <w:r>
        <w:rPr>
          <w:noProof/>
        </w:rPr>
      </w:r>
      <w:r>
        <w:rPr>
          <w:noProof/>
        </w:rPr>
        <w:fldChar w:fldCharType="separate"/>
      </w:r>
      <w:r w:rsidR="0027217D">
        <w:rPr>
          <w:noProof/>
        </w:rPr>
        <w:t>36</w:t>
      </w:r>
      <w:r>
        <w:rPr>
          <w:noProof/>
        </w:rPr>
        <w:fldChar w:fldCharType="end"/>
      </w:r>
    </w:p>
    <w:p w14:paraId="0A14299A" w14:textId="73102D62"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30: Imported Core Model</w:t>
      </w:r>
      <w:r>
        <w:rPr>
          <w:noProof/>
        </w:rPr>
        <w:tab/>
      </w:r>
      <w:r>
        <w:rPr>
          <w:noProof/>
        </w:rPr>
        <w:fldChar w:fldCharType="begin"/>
      </w:r>
      <w:r>
        <w:rPr>
          <w:noProof/>
        </w:rPr>
        <w:instrText xml:space="preserve"> PAGEREF _Toc520987221 \h </w:instrText>
      </w:r>
      <w:r>
        <w:rPr>
          <w:noProof/>
        </w:rPr>
      </w:r>
      <w:r>
        <w:rPr>
          <w:noProof/>
        </w:rPr>
        <w:fldChar w:fldCharType="separate"/>
      </w:r>
      <w:r w:rsidR="0027217D">
        <w:rPr>
          <w:noProof/>
        </w:rPr>
        <w:t>36</w:t>
      </w:r>
      <w:r>
        <w:rPr>
          <w:noProof/>
        </w:rPr>
        <w:fldChar w:fldCharType="end"/>
      </w:r>
    </w:p>
    <w:p w14:paraId="428CBA22" w14:textId="6AC1E85C" w:rsidR="00D4118B" w:rsidRPr="00D4118B" w:rsidRDefault="00D4118B">
      <w:pPr>
        <w:pStyle w:val="Abbildungsverzeichnis"/>
        <w:tabs>
          <w:tab w:val="right" w:leader="dot" w:pos="9350"/>
        </w:tabs>
        <w:rPr>
          <w:noProof/>
          <w:color w:val="auto"/>
          <w:sz w:val="22"/>
          <w:szCs w:val="22"/>
          <w:lang w:eastAsia="de-DE"/>
        </w:rPr>
      </w:pPr>
      <w:r>
        <w:rPr>
          <w:noProof/>
        </w:rPr>
        <w:t>Figure 5</w:t>
      </w:r>
      <w:r>
        <w:rPr>
          <w:noProof/>
        </w:rPr>
        <w:noBreakHyphen/>
        <w:t>31: Delete a Project</w:t>
      </w:r>
      <w:r>
        <w:rPr>
          <w:noProof/>
        </w:rPr>
        <w:tab/>
      </w:r>
      <w:r>
        <w:rPr>
          <w:noProof/>
        </w:rPr>
        <w:fldChar w:fldCharType="begin"/>
      </w:r>
      <w:r>
        <w:rPr>
          <w:noProof/>
        </w:rPr>
        <w:instrText xml:space="preserve"> PAGEREF _Toc520987222 \h </w:instrText>
      </w:r>
      <w:r>
        <w:rPr>
          <w:noProof/>
        </w:rPr>
      </w:r>
      <w:r>
        <w:rPr>
          <w:noProof/>
        </w:rPr>
        <w:fldChar w:fldCharType="separate"/>
      </w:r>
      <w:r w:rsidR="0027217D">
        <w:rPr>
          <w:noProof/>
        </w:rPr>
        <w:t>37</w:t>
      </w:r>
      <w:r>
        <w:rPr>
          <w:noProof/>
        </w:rPr>
        <w:fldChar w:fldCharType="end"/>
      </w:r>
    </w:p>
    <w:p w14:paraId="2BCD853E" w14:textId="7C1288C6"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1: Recommended Repositories</w:t>
      </w:r>
      <w:r>
        <w:rPr>
          <w:noProof/>
        </w:rPr>
        <w:tab/>
      </w:r>
      <w:r>
        <w:rPr>
          <w:noProof/>
        </w:rPr>
        <w:fldChar w:fldCharType="begin"/>
      </w:r>
      <w:r>
        <w:rPr>
          <w:noProof/>
        </w:rPr>
        <w:instrText xml:space="preserve"> PAGEREF _Toc520987223 \h </w:instrText>
      </w:r>
      <w:r>
        <w:rPr>
          <w:noProof/>
        </w:rPr>
      </w:r>
      <w:r>
        <w:rPr>
          <w:noProof/>
        </w:rPr>
        <w:fldChar w:fldCharType="separate"/>
      </w:r>
      <w:r w:rsidR="0027217D">
        <w:rPr>
          <w:noProof/>
        </w:rPr>
        <w:t>38</w:t>
      </w:r>
      <w:r>
        <w:rPr>
          <w:noProof/>
        </w:rPr>
        <w:fldChar w:fldCharType="end"/>
      </w:r>
    </w:p>
    <w:p w14:paraId="067D5BAA" w14:textId="5F2658A6"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2: Recommended Work Flow for ToolChain Download</w:t>
      </w:r>
      <w:r>
        <w:rPr>
          <w:noProof/>
        </w:rPr>
        <w:tab/>
      </w:r>
      <w:r>
        <w:rPr>
          <w:noProof/>
        </w:rPr>
        <w:fldChar w:fldCharType="begin"/>
      </w:r>
      <w:r>
        <w:rPr>
          <w:noProof/>
        </w:rPr>
        <w:instrText xml:space="preserve"> PAGEREF _Toc520987224 \h </w:instrText>
      </w:r>
      <w:r>
        <w:rPr>
          <w:noProof/>
        </w:rPr>
      </w:r>
      <w:r>
        <w:rPr>
          <w:noProof/>
        </w:rPr>
        <w:fldChar w:fldCharType="separate"/>
      </w:r>
      <w:r w:rsidR="0027217D">
        <w:rPr>
          <w:noProof/>
        </w:rPr>
        <w:t>39</w:t>
      </w:r>
      <w:r>
        <w:rPr>
          <w:noProof/>
        </w:rPr>
        <w:fldChar w:fldCharType="end"/>
      </w:r>
    </w:p>
    <w:p w14:paraId="12324ED2" w14:textId="3DC6837E"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 Open Git Perspective</w:t>
      </w:r>
      <w:r>
        <w:rPr>
          <w:noProof/>
        </w:rPr>
        <w:tab/>
      </w:r>
      <w:r>
        <w:rPr>
          <w:noProof/>
        </w:rPr>
        <w:fldChar w:fldCharType="begin"/>
      </w:r>
      <w:r>
        <w:rPr>
          <w:noProof/>
        </w:rPr>
        <w:instrText xml:space="preserve"> PAGEREF _Toc520987225 \h </w:instrText>
      </w:r>
      <w:r>
        <w:rPr>
          <w:noProof/>
        </w:rPr>
      </w:r>
      <w:r>
        <w:rPr>
          <w:noProof/>
        </w:rPr>
        <w:fldChar w:fldCharType="separate"/>
      </w:r>
      <w:r w:rsidR="0027217D">
        <w:rPr>
          <w:noProof/>
        </w:rPr>
        <w:t>40</w:t>
      </w:r>
      <w:r>
        <w:rPr>
          <w:noProof/>
        </w:rPr>
        <w:fldChar w:fldCharType="end"/>
      </w:r>
    </w:p>
    <w:p w14:paraId="2F067B66" w14:textId="77E463FF"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4: Add Repository Choices</w:t>
      </w:r>
      <w:r>
        <w:rPr>
          <w:noProof/>
        </w:rPr>
        <w:tab/>
      </w:r>
      <w:r>
        <w:rPr>
          <w:noProof/>
        </w:rPr>
        <w:fldChar w:fldCharType="begin"/>
      </w:r>
      <w:r>
        <w:rPr>
          <w:noProof/>
        </w:rPr>
        <w:instrText xml:space="preserve"> PAGEREF _Toc520987226 \h </w:instrText>
      </w:r>
      <w:r>
        <w:rPr>
          <w:noProof/>
        </w:rPr>
      </w:r>
      <w:r>
        <w:rPr>
          <w:noProof/>
        </w:rPr>
        <w:fldChar w:fldCharType="separate"/>
      </w:r>
      <w:r w:rsidR="0027217D">
        <w:rPr>
          <w:noProof/>
        </w:rPr>
        <w:t>40</w:t>
      </w:r>
      <w:r>
        <w:rPr>
          <w:noProof/>
        </w:rPr>
        <w:fldChar w:fldCharType="end"/>
      </w:r>
    </w:p>
    <w:p w14:paraId="26B8B8DF" w14:textId="33905EB7"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5: Source Git Repository Window</w:t>
      </w:r>
      <w:r>
        <w:rPr>
          <w:noProof/>
        </w:rPr>
        <w:tab/>
      </w:r>
      <w:r>
        <w:rPr>
          <w:noProof/>
        </w:rPr>
        <w:fldChar w:fldCharType="begin"/>
      </w:r>
      <w:r>
        <w:rPr>
          <w:noProof/>
        </w:rPr>
        <w:instrText xml:space="preserve"> PAGEREF _Toc520987227 \h </w:instrText>
      </w:r>
      <w:r>
        <w:rPr>
          <w:noProof/>
        </w:rPr>
      </w:r>
      <w:r>
        <w:rPr>
          <w:noProof/>
        </w:rPr>
        <w:fldChar w:fldCharType="separate"/>
      </w:r>
      <w:r w:rsidR="0027217D">
        <w:rPr>
          <w:noProof/>
        </w:rPr>
        <w:t>41</w:t>
      </w:r>
      <w:r>
        <w:rPr>
          <w:noProof/>
        </w:rPr>
        <w:fldChar w:fldCharType="end"/>
      </w:r>
    </w:p>
    <w:p w14:paraId="1798FB10" w14:textId="2554892E"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6: Local Destination Window</w:t>
      </w:r>
      <w:r>
        <w:rPr>
          <w:noProof/>
        </w:rPr>
        <w:tab/>
      </w:r>
      <w:r>
        <w:rPr>
          <w:noProof/>
        </w:rPr>
        <w:fldChar w:fldCharType="begin"/>
      </w:r>
      <w:r>
        <w:rPr>
          <w:noProof/>
        </w:rPr>
        <w:instrText xml:space="preserve"> PAGEREF _Toc520987228 \h </w:instrText>
      </w:r>
      <w:r>
        <w:rPr>
          <w:noProof/>
        </w:rPr>
      </w:r>
      <w:r>
        <w:rPr>
          <w:noProof/>
        </w:rPr>
        <w:fldChar w:fldCharType="separate"/>
      </w:r>
      <w:r w:rsidR="0027217D">
        <w:rPr>
          <w:noProof/>
        </w:rPr>
        <w:t>43</w:t>
      </w:r>
      <w:r>
        <w:rPr>
          <w:noProof/>
        </w:rPr>
        <w:fldChar w:fldCharType="end"/>
      </w:r>
    </w:p>
    <w:p w14:paraId="62E44331" w14:textId="4D547D6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7: ToolChain Branch Cloned to Local PC</w:t>
      </w:r>
      <w:r>
        <w:rPr>
          <w:noProof/>
        </w:rPr>
        <w:tab/>
      </w:r>
      <w:r>
        <w:rPr>
          <w:noProof/>
        </w:rPr>
        <w:fldChar w:fldCharType="begin"/>
      </w:r>
      <w:r>
        <w:rPr>
          <w:noProof/>
        </w:rPr>
        <w:instrText xml:space="preserve"> PAGEREF _Toc520987229 \h </w:instrText>
      </w:r>
      <w:r>
        <w:rPr>
          <w:noProof/>
        </w:rPr>
      </w:r>
      <w:r>
        <w:rPr>
          <w:noProof/>
        </w:rPr>
        <w:fldChar w:fldCharType="separate"/>
      </w:r>
      <w:r w:rsidR="0027217D">
        <w:rPr>
          <w:noProof/>
        </w:rPr>
        <w:t>43</w:t>
      </w:r>
      <w:r>
        <w:rPr>
          <w:noProof/>
        </w:rPr>
        <w:fldChar w:fldCharType="end"/>
      </w:r>
    </w:p>
    <w:p w14:paraId="69F29959" w14:textId="1FC4A6BD"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8: Create Additional Remote (1)</w:t>
      </w:r>
      <w:r>
        <w:rPr>
          <w:noProof/>
        </w:rPr>
        <w:tab/>
      </w:r>
      <w:r>
        <w:rPr>
          <w:noProof/>
        </w:rPr>
        <w:fldChar w:fldCharType="begin"/>
      </w:r>
      <w:r>
        <w:rPr>
          <w:noProof/>
        </w:rPr>
        <w:instrText xml:space="preserve"> PAGEREF _Toc520987230 \h </w:instrText>
      </w:r>
      <w:r>
        <w:rPr>
          <w:noProof/>
        </w:rPr>
      </w:r>
      <w:r>
        <w:rPr>
          <w:noProof/>
        </w:rPr>
        <w:fldChar w:fldCharType="separate"/>
      </w:r>
      <w:r w:rsidR="0027217D">
        <w:rPr>
          <w:noProof/>
        </w:rPr>
        <w:t>44</w:t>
      </w:r>
      <w:r>
        <w:rPr>
          <w:noProof/>
        </w:rPr>
        <w:fldChar w:fldCharType="end"/>
      </w:r>
    </w:p>
    <w:p w14:paraId="1AF1D06A" w14:textId="0CA8D3A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9: Create Additional Remote (2)</w:t>
      </w:r>
      <w:r>
        <w:rPr>
          <w:noProof/>
        </w:rPr>
        <w:tab/>
      </w:r>
      <w:r>
        <w:rPr>
          <w:noProof/>
        </w:rPr>
        <w:fldChar w:fldCharType="begin"/>
      </w:r>
      <w:r>
        <w:rPr>
          <w:noProof/>
        </w:rPr>
        <w:instrText xml:space="preserve"> PAGEREF _Toc520987231 \h </w:instrText>
      </w:r>
      <w:r>
        <w:rPr>
          <w:noProof/>
        </w:rPr>
      </w:r>
      <w:r>
        <w:rPr>
          <w:noProof/>
        </w:rPr>
        <w:fldChar w:fldCharType="separate"/>
      </w:r>
      <w:r w:rsidR="0027217D">
        <w:rPr>
          <w:noProof/>
        </w:rPr>
        <w:t>45</w:t>
      </w:r>
      <w:r>
        <w:rPr>
          <w:noProof/>
        </w:rPr>
        <w:fldChar w:fldCharType="end"/>
      </w:r>
    </w:p>
    <w:p w14:paraId="49D52742" w14:textId="2E5F7B96"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10: Create Additional Remote (3)</w:t>
      </w:r>
      <w:r>
        <w:rPr>
          <w:noProof/>
        </w:rPr>
        <w:tab/>
      </w:r>
      <w:r>
        <w:rPr>
          <w:noProof/>
        </w:rPr>
        <w:fldChar w:fldCharType="begin"/>
      </w:r>
      <w:r>
        <w:rPr>
          <w:noProof/>
        </w:rPr>
        <w:instrText xml:space="preserve"> PAGEREF _Toc520987232 \h </w:instrText>
      </w:r>
      <w:r>
        <w:rPr>
          <w:noProof/>
        </w:rPr>
      </w:r>
      <w:r>
        <w:rPr>
          <w:noProof/>
        </w:rPr>
        <w:fldChar w:fldCharType="separate"/>
      </w:r>
      <w:r w:rsidR="0027217D">
        <w:rPr>
          <w:noProof/>
        </w:rPr>
        <w:t>46</w:t>
      </w:r>
      <w:r>
        <w:rPr>
          <w:noProof/>
        </w:rPr>
        <w:fldChar w:fldCharType="end"/>
      </w:r>
    </w:p>
    <w:p w14:paraId="114FE406" w14:textId="5DC6ACB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11: Create Additional Remote (4)</w:t>
      </w:r>
      <w:r>
        <w:rPr>
          <w:noProof/>
        </w:rPr>
        <w:tab/>
      </w:r>
      <w:r>
        <w:rPr>
          <w:noProof/>
        </w:rPr>
        <w:fldChar w:fldCharType="begin"/>
      </w:r>
      <w:r>
        <w:rPr>
          <w:noProof/>
        </w:rPr>
        <w:instrText xml:space="preserve"> PAGEREF _Toc520987233 \h </w:instrText>
      </w:r>
      <w:r>
        <w:rPr>
          <w:noProof/>
        </w:rPr>
      </w:r>
      <w:r>
        <w:rPr>
          <w:noProof/>
        </w:rPr>
        <w:fldChar w:fldCharType="separate"/>
      </w:r>
      <w:r w:rsidR="0027217D">
        <w:rPr>
          <w:noProof/>
        </w:rPr>
        <w:t>47</w:t>
      </w:r>
      <w:r>
        <w:rPr>
          <w:noProof/>
        </w:rPr>
        <w:fldChar w:fldCharType="end"/>
      </w:r>
    </w:p>
    <w:p w14:paraId="40EB73E0" w14:textId="34ECC6D3"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12: Create Additional Remote (5)</w:t>
      </w:r>
      <w:r>
        <w:rPr>
          <w:noProof/>
        </w:rPr>
        <w:tab/>
      </w:r>
      <w:r>
        <w:rPr>
          <w:noProof/>
        </w:rPr>
        <w:fldChar w:fldCharType="begin"/>
      </w:r>
      <w:r>
        <w:rPr>
          <w:noProof/>
        </w:rPr>
        <w:instrText xml:space="preserve"> PAGEREF _Toc520987234 \h </w:instrText>
      </w:r>
      <w:r>
        <w:rPr>
          <w:noProof/>
        </w:rPr>
      </w:r>
      <w:r>
        <w:rPr>
          <w:noProof/>
        </w:rPr>
        <w:fldChar w:fldCharType="separate"/>
      </w:r>
      <w:r w:rsidR="0027217D">
        <w:rPr>
          <w:noProof/>
        </w:rPr>
        <w:t>48</w:t>
      </w:r>
      <w:r>
        <w:rPr>
          <w:noProof/>
        </w:rPr>
        <w:fldChar w:fldCharType="end"/>
      </w:r>
    </w:p>
    <w:p w14:paraId="23C92CF9" w14:textId="26FF460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13: Merge Request (1)</w:t>
      </w:r>
      <w:r>
        <w:rPr>
          <w:noProof/>
        </w:rPr>
        <w:tab/>
      </w:r>
      <w:r>
        <w:rPr>
          <w:noProof/>
        </w:rPr>
        <w:fldChar w:fldCharType="begin"/>
      </w:r>
      <w:r>
        <w:rPr>
          <w:noProof/>
        </w:rPr>
        <w:instrText xml:space="preserve"> PAGEREF _Toc520987235 \h </w:instrText>
      </w:r>
      <w:r>
        <w:rPr>
          <w:noProof/>
        </w:rPr>
      </w:r>
      <w:r>
        <w:rPr>
          <w:noProof/>
        </w:rPr>
        <w:fldChar w:fldCharType="separate"/>
      </w:r>
      <w:r w:rsidR="0027217D">
        <w:rPr>
          <w:noProof/>
        </w:rPr>
        <w:t>49</w:t>
      </w:r>
      <w:r>
        <w:rPr>
          <w:noProof/>
        </w:rPr>
        <w:fldChar w:fldCharType="end"/>
      </w:r>
    </w:p>
    <w:p w14:paraId="77CF02B4" w14:textId="67A5E28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14: Merge Request (2)</w:t>
      </w:r>
      <w:r>
        <w:rPr>
          <w:noProof/>
        </w:rPr>
        <w:tab/>
      </w:r>
      <w:r>
        <w:rPr>
          <w:noProof/>
        </w:rPr>
        <w:fldChar w:fldCharType="begin"/>
      </w:r>
      <w:r>
        <w:rPr>
          <w:noProof/>
        </w:rPr>
        <w:instrText xml:space="preserve"> PAGEREF _Toc520987236 \h </w:instrText>
      </w:r>
      <w:r>
        <w:rPr>
          <w:noProof/>
        </w:rPr>
      </w:r>
      <w:r>
        <w:rPr>
          <w:noProof/>
        </w:rPr>
        <w:fldChar w:fldCharType="separate"/>
      </w:r>
      <w:r w:rsidR="0027217D">
        <w:rPr>
          <w:noProof/>
        </w:rPr>
        <w:t>49</w:t>
      </w:r>
      <w:r>
        <w:rPr>
          <w:noProof/>
        </w:rPr>
        <w:fldChar w:fldCharType="end"/>
      </w:r>
    </w:p>
    <w:p w14:paraId="5BA7A0B6" w14:textId="75E7B955"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15: Merge Result</w:t>
      </w:r>
      <w:r>
        <w:rPr>
          <w:noProof/>
        </w:rPr>
        <w:tab/>
      </w:r>
      <w:r>
        <w:rPr>
          <w:noProof/>
        </w:rPr>
        <w:fldChar w:fldCharType="begin"/>
      </w:r>
      <w:r>
        <w:rPr>
          <w:noProof/>
        </w:rPr>
        <w:instrText xml:space="preserve"> PAGEREF _Toc520987237 \h </w:instrText>
      </w:r>
      <w:r>
        <w:rPr>
          <w:noProof/>
        </w:rPr>
      </w:r>
      <w:r>
        <w:rPr>
          <w:noProof/>
        </w:rPr>
        <w:fldChar w:fldCharType="separate"/>
      </w:r>
      <w:r w:rsidR="0027217D">
        <w:rPr>
          <w:noProof/>
        </w:rPr>
        <w:t>50</w:t>
      </w:r>
      <w:r>
        <w:rPr>
          <w:noProof/>
        </w:rPr>
        <w:fldChar w:fldCharType="end"/>
      </w:r>
    </w:p>
    <w:p w14:paraId="48CD408E" w14:textId="6ECF917B"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16: Push Request (1)</w:t>
      </w:r>
      <w:r>
        <w:rPr>
          <w:noProof/>
        </w:rPr>
        <w:tab/>
      </w:r>
      <w:r>
        <w:rPr>
          <w:noProof/>
        </w:rPr>
        <w:fldChar w:fldCharType="begin"/>
      </w:r>
      <w:r>
        <w:rPr>
          <w:noProof/>
        </w:rPr>
        <w:instrText xml:space="preserve"> PAGEREF _Toc520987238 \h </w:instrText>
      </w:r>
      <w:r>
        <w:rPr>
          <w:noProof/>
        </w:rPr>
      </w:r>
      <w:r>
        <w:rPr>
          <w:noProof/>
        </w:rPr>
        <w:fldChar w:fldCharType="separate"/>
      </w:r>
      <w:r w:rsidR="0027217D">
        <w:rPr>
          <w:noProof/>
        </w:rPr>
        <w:t>50</w:t>
      </w:r>
      <w:r>
        <w:rPr>
          <w:noProof/>
        </w:rPr>
        <w:fldChar w:fldCharType="end"/>
      </w:r>
    </w:p>
    <w:p w14:paraId="05326AA5" w14:textId="0EB43CA0"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17: Push Request (2)</w:t>
      </w:r>
      <w:r>
        <w:rPr>
          <w:noProof/>
        </w:rPr>
        <w:tab/>
      </w:r>
      <w:r>
        <w:rPr>
          <w:noProof/>
        </w:rPr>
        <w:fldChar w:fldCharType="begin"/>
      </w:r>
      <w:r>
        <w:rPr>
          <w:noProof/>
        </w:rPr>
        <w:instrText xml:space="preserve"> PAGEREF _Toc520987239 \h </w:instrText>
      </w:r>
      <w:r>
        <w:rPr>
          <w:noProof/>
        </w:rPr>
      </w:r>
      <w:r>
        <w:rPr>
          <w:noProof/>
        </w:rPr>
        <w:fldChar w:fldCharType="separate"/>
      </w:r>
      <w:r w:rsidR="0027217D">
        <w:rPr>
          <w:noProof/>
        </w:rPr>
        <w:t>51</w:t>
      </w:r>
      <w:r>
        <w:rPr>
          <w:noProof/>
        </w:rPr>
        <w:fldChar w:fldCharType="end"/>
      </w:r>
    </w:p>
    <w:p w14:paraId="7A31F45C" w14:textId="49D6F066"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18: Push Request (3)</w:t>
      </w:r>
      <w:r>
        <w:rPr>
          <w:noProof/>
        </w:rPr>
        <w:tab/>
      </w:r>
      <w:r>
        <w:rPr>
          <w:noProof/>
        </w:rPr>
        <w:fldChar w:fldCharType="begin"/>
      </w:r>
      <w:r>
        <w:rPr>
          <w:noProof/>
        </w:rPr>
        <w:instrText xml:space="preserve"> PAGEREF _Toc520987240 \h </w:instrText>
      </w:r>
      <w:r>
        <w:rPr>
          <w:noProof/>
        </w:rPr>
      </w:r>
      <w:r>
        <w:rPr>
          <w:noProof/>
        </w:rPr>
        <w:fldChar w:fldCharType="separate"/>
      </w:r>
      <w:r w:rsidR="0027217D">
        <w:rPr>
          <w:noProof/>
        </w:rPr>
        <w:t>52</w:t>
      </w:r>
      <w:r>
        <w:rPr>
          <w:noProof/>
        </w:rPr>
        <w:fldChar w:fldCharType="end"/>
      </w:r>
    </w:p>
    <w:p w14:paraId="69786501" w14:textId="5D48ABA0"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19: Initial Model Structure on GitHub</w:t>
      </w:r>
      <w:r>
        <w:rPr>
          <w:noProof/>
        </w:rPr>
        <w:tab/>
      </w:r>
      <w:r>
        <w:rPr>
          <w:noProof/>
        </w:rPr>
        <w:fldChar w:fldCharType="begin"/>
      </w:r>
      <w:r>
        <w:rPr>
          <w:noProof/>
        </w:rPr>
        <w:instrText xml:space="preserve"> PAGEREF _Toc520987241 \h </w:instrText>
      </w:r>
      <w:r>
        <w:rPr>
          <w:noProof/>
        </w:rPr>
      </w:r>
      <w:r>
        <w:rPr>
          <w:noProof/>
        </w:rPr>
        <w:fldChar w:fldCharType="separate"/>
      </w:r>
      <w:r w:rsidR="0027217D">
        <w:rPr>
          <w:noProof/>
        </w:rPr>
        <w:t>53</w:t>
      </w:r>
      <w:r>
        <w:rPr>
          <w:noProof/>
        </w:rPr>
        <w:fldChar w:fldCharType="end"/>
      </w:r>
    </w:p>
    <w:p w14:paraId="4AC7D3AB" w14:textId="6A62462E"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20: GitHub Work Flow</w:t>
      </w:r>
      <w:r>
        <w:rPr>
          <w:noProof/>
        </w:rPr>
        <w:tab/>
      </w:r>
      <w:r>
        <w:rPr>
          <w:noProof/>
        </w:rPr>
        <w:fldChar w:fldCharType="begin"/>
      </w:r>
      <w:r>
        <w:rPr>
          <w:noProof/>
        </w:rPr>
        <w:instrText xml:space="preserve"> PAGEREF _Toc520987242 \h </w:instrText>
      </w:r>
      <w:r>
        <w:rPr>
          <w:noProof/>
        </w:rPr>
      </w:r>
      <w:r>
        <w:rPr>
          <w:noProof/>
        </w:rPr>
        <w:fldChar w:fldCharType="separate"/>
      </w:r>
      <w:r w:rsidR="0027217D">
        <w:rPr>
          <w:noProof/>
        </w:rPr>
        <w:t>54</w:t>
      </w:r>
      <w:r>
        <w:rPr>
          <w:noProof/>
        </w:rPr>
        <w:fldChar w:fldCharType="end"/>
      </w:r>
    </w:p>
    <w:p w14:paraId="6F102E12" w14:textId="345509F7"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21: Open Git Perspective</w:t>
      </w:r>
      <w:r>
        <w:rPr>
          <w:noProof/>
        </w:rPr>
        <w:tab/>
      </w:r>
      <w:r>
        <w:rPr>
          <w:noProof/>
        </w:rPr>
        <w:fldChar w:fldCharType="begin"/>
      </w:r>
      <w:r>
        <w:rPr>
          <w:noProof/>
        </w:rPr>
        <w:instrText xml:space="preserve"> PAGEREF _Toc520987243 \h </w:instrText>
      </w:r>
      <w:r>
        <w:rPr>
          <w:noProof/>
        </w:rPr>
      </w:r>
      <w:r>
        <w:rPr>
          <w:noProof/>
        </w:rPr>
        <w:fldChar w:fldCharType="separate"/>
      </w:r>
      <w:r w:rsidR="0027217D">
        <w:rPr>
          <w:noProof/>
        </w:rPr>
        <w:t>55</w:t>
      </w:r>
      <w:r>
        <w:rPr>
          <w:noProof/>
        </w:rPr>
        <w:fldChar w:fldCharType="end"/>
      </w:r>
    </w:p>
    <w:p w14:paraId="5AC45868" w14:textId="76ED3E6D"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22: Add Repository Choices</w:t>
      </w:r>
      <w:r>
        <w:rPr>
          <w:noProof/>
        </w:rPr>
        <w:tab/>
      </w:r>
      <w:r>
        <w:rPr>
          <w:noProof/>
        </w:rPr>
        <w:fldChar w:fldCharType="begin"/>
      </w:r>
      <w:r>
        <w:rPr>
          <w:noProof/>
        </w:rPr>
        <w:instrText xml:space="preserve"> PAGEREF _Toc520987244 \h </w:instrText>
      </w:r>
      <w:r>
        <w:rPr>
          <w:noProof/>
        </w:rPr>
      </w:r>
      <w:r>
        <w:rPr>
          <w:noProof/>
        </w:rPr>
        <w:fldChar w:fldCharType="separate"/>
      </w:r>
      <w:r w:rsidR="0027217D">
        <w:rPr>
          <w:noProof/>
        </w:rPr>
        <w:t>55</w:t>
      </w:r>
      <w:r>
        <w:rPr>
          <w:noProof/>
        </w:rPr>
        <w:fldChar w:fldCharType="end"/>
      </w:r>
    </w:p>
    <w:p w14:paraId="39806EF7" w14:textId="16CB0CAD"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23: Location of the Repository Address</w:t>
      </w:r>
      <w:r>
        <w:rPr>
          <w:noProof/>
        </w:rPr>
        <w:tab/>
      </w:r>
      <w:r>
        <w:rPr>
          <w:noProof/>
        </w:rPr>
        <w:fldChar w:fldCharType="begin"/>
      </w:r>
      <w:r>
        <w:rPr>
          <w:noProof/>
        </w:rPr>
        <w:instrText xml:space="preserve"> PAGEREF _Toc520987245 \h </w:instrText>
      </w:r>
      <w:r>
        <w:rPr>
          <w:noProof/>
        </w:rPr>
      </w:r>
      <w:r>
        <w:rPr>
          <w:noProof/>
        </w:rPr>
        <w:fldChar w:fldCharType="separate"/>
      </w:r>
      <w:r w:rsidR="0027217D">
        <w:rPr>
          <w:noProof/>
        </w:rPr>
        <w:t>56</w:t>
      </w:r>
      <w:r>
        <w:rPr>
          <w:noProof/>
        </w:rPr>
        <w:fldChar w:fldCharType="end"/>
      </w:r>
    </w:p>
    <w:p w14:paraId="0F2DC3C3" w14:textId="765D5FFC"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24: Source Git Repository Window</w:t>
      </w:r>
      <w:r>
        <w:rPr>
          <w:noProof/>
        </w:rPr>
        <w:tab/>
      </w:r>
      <w:r>
        <w:rPr>
          <w:noProof/>
        </w:rPr>
        <w:fldChar w:fldCharType="begin"/>
      </w:r>
      <w:r>
        <w:rPr>
          <w:noProof/>
        </w:rPr>
        <w:instrText xml:space="preserve"> PAGEREF _Toc520987246 \h </w:instrText>
      </w:r>
      <w:r>
        <w:rPr>
          <w:noProof/>
        </w:rPr>
      </w:r>
      <w:r>
        <w:rPr>
          <w:noProof/>
        </w:rPr>
        <w:fldChar w:fldCharType="separate"/>
      </w:r>
      <w:r w:rsidR="0027217D">
        <w:rPr>
          <w:noProof/>
        </w:rPr>
        <w:t>57</w:t>
      </w:r>
      <w:r>
        <w:rPr>
          <w:noProof/>
        </w:rPr>
        <w:fldChar w:fldCharType="end"/>
      </w:r>
    </w:p>
    <w:p w14:paraId="69BBD4FF" w14:textId="421686EB"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25: Branch Selection Window</w:t>
      </w:r>
      <w:r>
        <w:rPr>
          <w:noProof/>
        </w:rPr>
        <w:tab/>
      </w:r>
      <w:r>
        <w:rPr>
          <w:noProof/>
        </w:rPr>
        <w:fldChar w:fldCharType="begin"/>
      </w:r>
      <w:r>
        <w:rPr>
          <w:noProof/>
        </w:rPr>
        <w:instrText xml:space="preserve"> PAGEREF _Toc520987247 \h </w:instrText>
      </w:r>
      <w:r>
        <w:rPr>
          <w:noProof/>
        </w:rPr>
      </w:r>
      <w:r>
        <w:rPr>
          <w:noProof/>
        </w:rPr>
        <w:fldChar w:fldCharType="separate"/>
      </w:r>
      <w:r w:rsidR="0027217D">
        <w:rPr>
          <w:noProof/>
        </w:rPr>
        <w:t>57</w:t>
      </w:r>
      <w:r>
        <w:rPr>
          <w:noProof/>
        </w:rPr>
        <w:fldChar w:fldCharType="end"/>
      </w:r>
    </w:p>
    <w:p w14:paraId="65E72D93" w14:textId="1B9A58B5"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26: Local Destination Window</w:t>
      </w:r>
      <w:r>
        <w:rPr>
          <w:noProof/>
        </w:rPr>
        <w:tab/>
      </w:r>
      <w:r>
        <w:rPr>
          <w:noProof/>
        </w:rPr>
        <w:fldChar w:fldCharType="begin"/>
      </w:r>
      <w:r>
        <w:rPr>
          <w:noProof/>
        </w:rPr>
        <w:instrText xml:space="preserve"> PAGEREF _Toc520987248 \h </w:instrText>
      </w:r>
      <w:r>
        <w:rPr>
          <w:noProof/>
        </w:rPr>
      </w:r>
      <w:r>
        <w:rPr>
          <w:noProof/>
        </w:rPr>
        <w:fldChar w:fldCharType="separate"/>
      </w:r>
      <w:r w:rsidR="0027217D">
        <w:rPr>
          <w:noProof/>
        </w:rPr>
        <w:t>58</w:t>
      </w:r>
      <w:r>
        <w:rPr>
          <w:noProof/>
        </w:rPr>
        <w:fldChar w:fldCharType="end"/>
      </w:r>
    </w:p>
    <w:p w14:paraId="70CC52AA" w14:textId="2AC6D3EF"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27: XxxModel Shown in Papyrus Model Explorer</w:t>
      </w:r>
      <w:r>
        <w:rPr>
          <w:noProof/>
        </w:rPr>
        <w:tab/>
      </w:r>
      <w:r>
        <w:rPr>
          <w:noProof/>
        </w:rPr>
        <w:fldChar w:fldCharType="begin"/>
      </w:r>
      <w:r>
        <w:rPr>
          <w:noProof/>
        </w:rPr>
        <w:instrText xml:space="preserve"> PAGEREF _Toc520987249 \h </w:instrText>
      </w:r>
      <w:r>
        <w:rPr>
          <w:noProof/>
        </w:rPr>
      </w:r>
      <w:r>
        <w:rPr>
          <w:noProof/>
        </w:rPr>
        <w:fldChar w:fldCharType="separate"/>
      </w:r>
      <w:r w:rsidR="0027217D">
        <w:rPr>
          <w:noProof/>
        </w:rPr>
        <w:t>59</w:t>
      </w:r>
      <w:r>
        <w:rPr>
          <w:noProof/>
        </w:rPr>
        <w:fldChar w:fldCharType="end"/>
      </w:r>
    </w:p>
    <w:p w14:paraId="698C4408" w14:textId="7D862B61" w:rsidR="00D4118B" w:rsidRPr="00646721" w:rsidRDefault="00D4118B">
      <w:pPr>
        <w:pStyle w:val="Abbildungsverzeichnis"/>
        <w:tabs>
          <w:tab w:val="right" w:leader="dot" w:pos="9350"/>
        </w:tabs>
        <w:rPr>
          <w:noProof/>
          <w:color w:val="auto"/>
          <w:sz w:val="22"/>
          <w:szCs w:val="22"/>
          <w:lang w:eastAsia="de-DE"/>
        </w:rPr>
      </w:pPr>
      <w:r>
        <w:rPr>
          <w:noProof/>
        </w:rPr>
        <w:lastRenderedPageBreak/>
        <w:t>Figure 6</w:t>
      </w:r>
      <w:r>
        <w:rPr>
          <w:noProof/>
        </w:rPr>
        <w:noBreakHyphen/>
        <w:t>28: Unstaged Changes in Git Staging</w:t>
      </w:r>
      <w:r>
        <w:rPr>
          <w:noProof/>
        </w:rPr>
        <w:tab/>
      </w:r>
      <w:r>
        <w:rPr>
          <w:noProof/>
        </w:rPr>
        <w:fldChar w:fldCharType="begin"/>
      </w:r>
      <w:r>
        <w:rPr>
          <w:noProof/>
        </w:rPr>
        <w:instrText xml:space="preserve"> PAGEREF _Toc520987250 \h </w:instrText>
      </w:r>
      <w:r>
        <w:rPr>
          <w:noProof/>
        </w:rPr>
      </w:r>
      <w:r>
        <w:rPr>
          <w:noProof/>
        </w:rPr>
        <w:fldChar w:fldCharType="separate"/>
      </w:r>
      <w:r w:rsidR="0027217D">
        <w:rPr>
          <w:noProof/>
        </w:rPr>
        <w:t>59</w:t>
      </w:r>
      <w:r>
        <w:rPr>
          <w:noProof/>
        </w:rPr>
        <w:fldChar w:fldCharType="end"/>
      </w:r>
    </w:p>
    <w:p w14:paraId="451AE5E9" w14:textId="3D57341B"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29: Add Files to Git Stage</w:t>
      </w:r>
      <w:r>
        <w:rPr>
          <w:noProof/>
        </w:rPr>
        <w:tab/>
      </w:r>
      <w:r>
        <w:rPr>
          <w:noProof/>
        </w:rPr>
        <w:fldChar w:fldCharType="begin"/>
      </w:r>
      <w:r>
        <w:rPr>
          <w:noProof/>
        </w:rPr>
        <w:instrText xml:space="preserve"> PAGEREF _Toc520987251 \h </w:instrText>
      </w:r>
      <w:r>
        <w:rPr>
          <w:noProof/>
        </w:rPr>
      </w:r>
      <w:r>
        <w:rPr>
          <w:noProof/>
        </w:rPr>
        <w:fldChar w:fldCharType="separate"/>
      </w:r>
      <w:r w:rsidR="0027217D">
        <w:rPr>
          <w:noProof/>
        </w:rPr>
        <w:t>60</w:t>
      </w:r>
      <w:r>
        <w:rPr>
          <w:noProof/>
        </w:rPr>
        <w:fldChar w:fldCharType="end"/>
      </w:r>
    </w:p>
    <w:p w14:paraId="33F2F0EA" w14:textId="4908D824"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30: Staged Changes in Git Staging</w:t>
      </w:r>
      <w:r>
        <w:rPr>
          <w:noProof/>
        </w:rPr>
        <w:tab/>
      </w:r>
      <w:r>
        <w:rPr>
          <w:noProof/>
        </w:rPr>
        <w:fldChar w:fldCharType="begin"/>
      </w:r>
      <w:r>
        <w:rPr>
          <w:noProof/>
        </w:rPr>
        <w:instrText xml:space="preserve"> PAGEREF _Toc520987252 \h </w:instrText>
      </w:r>
      <w:r>
        <w:rPr>
          <w:noProof/>
        </w:rPr>
      </w:r>
      <w:r>
        <w:rPr>
          <w:noProof/>
        </w:rPr>
        <w:fldChar w:fldCharType="separate"/>
      </w:r>
      <w:r w:rsidR="0027217D">
        <w:rPr>
          <w:noProof/>
        </w:rPr>
        <w:t>60</w:t>
      </w:r>
      <w:r>
        <w:rPr>
          <w:noProof/>
        </w:rPr>
        <w:fldChar w:fldCharType="end"/>
      </w:r>
    </w:p>
    <w:p w14:paraId="0A110F9C" w14:textId="2D2C0A05"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31: Push Updated Branch to Remote Repository</w:t>
      </w:r>
      <w:r>
        <w:rPr>
          <w:noProof/>
        </w:rPr>
        <w:tab/>
      </w:r>
      <w:r>
        <w:rPr>
          <w:noProof/>
        </w:rPr>
        <w:fldChar w:fldCharType="begin"/>
      </w:r>
      <w:r>
        <w:rPr>
          <w:noProof/>
        </w:rPr>
        <w:instrText xml:space="preserve"> PAGEREF _Toc520987253 \h </w:instrText>
      </w:r>
      <w:r>
        <w:rPr>
          <w:noProof/>
        </w:rPr>
      </w:r>
      <w:r>
        <w:rPr>
          <w:noProof/>
        </w:rPr>
        <w:fldChar w:fldCharType="separate"/>
      </w:r>
      <w:r w:rsidR="0027217D">
        <w:rPr>
          <w:noProof/>
        </w:rPr>
        <w:t>61</w:t>
      </w:r>
      <w:r>
        <w:rPr>
          <w:noProof/>
        </w:rPr>
        <w:fldChar w:fldCharType="end"/>
      </w:r>
    </w:p>
    <w:p w14:paraId="4B909BE7" w14:textId="61A91165"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32: Push Confirmation Window</w:t>
      </w:r>
      <w:r>
        <w:rPr>
          <w:noProof/>
        </w:rPr>
        <w:tab/>
      </w:r>
      <w:r>
        <w:rPr>
          <w:noProof/>
        </w:rPr>
        <w:fldChar w:fldCharType="begin"/>
      </w:r>
      <w:r>
        <w:rPr>
          <w:noProof/>
        </w:rPr>
        <w:instrText xml:space="preserve"> PAGEREF _Toc520987254 \h </w:instrText>
      </w:r>
      <w:r>
        <w:rPr>
          <w:noProof/>
        </w:rPr>
      </w:r>
      <w:r>
        <w:rPr>
          <w:noProof/>
        </w:rPr>
        <w:fldChar w:fldCharType="separate"/>
      </w:r>
      <w:r w:rsidR="0027217D">
        <w:rPr>
          <w:noProof/>
        </w:rPr>
        <w:t>62</w:t>
      </w:r>
      <w:r>
        <w:rPr>
          <w:noProof/>
        </w:rPr>
        <w:fldChar w:fldCharType="end"/>
      </w:r>
    </w:p>
    <w:p w14:paraId="05B9CAA8" w14:textId="4DA82DEB"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33: Compare in Modeler’s Remote Repository</w:t>
      </w:r>
      <w:r>
        <w:rPr>
          <w:noProof/>
        </w:rPr>
        <w:tab/>
      </w:r>
      <w:r>
        <w:rPr>
          <w:noProof/>
        </w:rPr>
        <w:fldChar w:fldCharType="begin"/>
      </w:r>
      <w:r>
        <w:rPr>
          <w:noProof/>
        </w:rPr>
        <w:instrText xml:space="preserve"> PAGEREF _Toc520987255 \h </w:instrText>
      </w:r>
      <w:r>
        <w:rPr>
          <w:noProof/>
        </w:rPr>
      </w:r>
      <w:r>
        <w:rPr>
          <w:noProof/>
        </w:rPr>
        <w:fldChar w:fldCharType="separate"/>
      </w:r>
      <w:r w:rsidR="0027217D">
        <w:rPr>
          <w:noProof/>
        </w:rPr>
        <w:t>62</w:t>
      </w:r>
      <w:r>
        <w:rPr>
          <w:noProof/>
        </w:rPr>
        <w:fldChar w:fldCharType="end"/>
      </w:r>
    </w:p>
    <w:p w14:paraId="43A04B6C" w14:textId="53276D5B" w:rsidR="00D4118B" w:rsidRPr="00D4118B" w:rsidRDefault="00D4118B">
      <w:pPr>
        <w:pStyle w:val="Abbildungsverzeichnis"/>
        <w:tabs>
          <w:tab w:val="right" w:leader="dot" w:pos="9350"/>
        </w:tabs>
        <w:rPr>
          <w:noProof/>
          <w:color w:val="auto"/>
          <w:sz w:val="22"/>
          <w:szCs w:val="22"/>
          <w:lang w:eastAsia="de-DE"/>
        </w:rPr>
      </w:pPr>
      <w:r>
        <w:rPr>
          <w:noProof/>
        </w:rPr>
        <w:t>Figure 6</w:t>
      </w:r>
      <w:r>
        <w:rPr>
          <w:noProof/>
        </w:rPr>
        <w:noBreakHyphen/>
        <w:t>34: Detailed Comparison in Modeler’s Remote Repository</w:t>
      </w:r>
      <w:r>
        <w:rPr>
          <w:noProof/>
        </w:rPr>
        <w:tab/>
      </w:r>
      <w:r>
        <w:rPr>
          <w:noProof/>
        </w:rPr>
        <w:fldChar w:fldCharType="begin"/>
      </w:r>
      <w:r>
        <w:rPr>
          <w:noProof/>
        </w:rPr>
        <w:instrText xml:space="preserve"> PAGEREF _Toc520987256 \h </w:instrText>
      </w:r>
      <w:r>
        <w:rPr>
          <w:noProof/>
        </w:rPr>
      </w:r>
      <w:r>
        <w:rPr>
          <w:noProof/>
        </w:rPr>
        <w:fldChar w:fldCharType="separate"/>
      </w:r>
      <w:r w:rsidR="0027217D">
        <w:rPr>
          <w:noProof/>
        </w:rPr>
        <w:t>63</w:t>
      </w:r>
      <w:r>
        <w:rPr>
          <w:noProof/>
        </w:rPr>
        <w:fldChar w:fldCharType="end"/>
      </w:r>
    </w:p>
    <w:p w14:paraId="777A5781" w14:textId="1EB47B6A"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35: Download XxxModel Repository</w:t>
      </w:r>
      <w:r>
        <w:rPr>
          <w:noProof/>
        </w:rPr>
        <w:tab/>
      </w:r>
      <w:r>
        <w:rPr>
          <w:noProof/>
        </w:rPr>
        <w:fldChar w:fldCharType="begin"/>
      </w:r>
      <w:r>
        <w:rPr>
          <w:noProof/>
        </w:rPr>
        <w:instrText xml:space="preserve"> PAGEREF _Toc520987257 \h </w:instrText>
      </w:r>
      <w:r>
        <w:rPr>
          <w:noProof/>
        </w:rPr>
      </w:r>
      <w:r>
        <w:rPr>
          <w:noProof/>
        </w:rPr>
        <w:fldChar w:fldCharType="separate"/>
      </w:r>
      <w:r w:rsidR="0027217D">
        <w:rPr>
          <w:noProof/>
        </w:rPr>
        <w:t>64</w:t>
      </w:r>
      <w:r>
        <w:rPr>
          <w:noProof/>
        </w:rPr>
        <w:fldChar w:fldCharType="end"/>
      </w:r>
    </w:p>
    <w:p w14:paraId="2B7BF7EF" w14:textId="52CBC27E"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36: Importing the XxxModel into Papyrus (1)</w:t>
      </w:r>
      <w:r>
        <w:rPr>
          <w:noProof/>
        </w:rPr>
        <w:tab/>
      </w:r>
      <w:r>
        <w:rPr>
          <w:noProof/>
        </w:rPr>
        <w:fldChar w:fldCharType="begin"/>
      </w:r>
      <w:r>
        <w:rPr>
          <w:noProof/>
        </w:rPr>
        <w:instrText xml:space="preserve"> PAGEREF _Toc520987258 \h </w:instrText>
      </w:r>
      <w:r>
        <w:rPr>
          <w:noProof/>
        </w:rPr>
      </w:r>
      <w:r>
        <w:rPr>
          <w:noProof/>
        </w:rPr>
        <w:fldChar w:fldCharType="separate"/>
      </w:r>
      <w:r w:rsidR="0027217D">
        <w:rPr>
          <w:noProof/>
        </w:rPr>
        <w:t>64</w:t>
      </w:r>
      <w:r>
        <w:rPr>
          <w:noProof/>
        </w:rPr>
        <w:fldChar w:fldCharType="end"/>
      </w:r>
    </w:p>
    <w:p w14:paraId="4DE36045" w14:textId="5BF2BF11" w:rsidR="00D4118B" w:rsidRPr="00646721" w:rsidRDefault="00D4118B">
      <w:pPr>
        <w:pStyle w:val="Abbildungsverzeichnis"/>
        <w:tabs>
          <w:tab w:val="right" w:leader="dot" w:pos="9350"/>
        </w:tabs>
        <w:rPr>
          <w:noProof/>
          <w:color w:val="auto"/>
          <w:sz w:val="22"/>
          <w:szCs w:val="22"/>
          <w:lang w:eastAsia="de-DE"/>
        </w:rPr>
      </w:pPr>
      <w:r>
        <w:rPr>
          <w:noProof/>
        </w:rPr>
        <w:t>Figure 6</w:t>
      </w:r>
      <w:r>
        <w:rPr>
          <w:noProof/>
        </w:rPr>
        <w:noBreakHyphen/>
        <w:t>37: Importing the XxxModel into Papyrus (2)</w:t>
      </w:r>
      <w:r>
        <w:rPr>
          <w:noProof/>
        </w:rPr>
        <w:tab/>
      </w:r>
      <w:r>
        <w:rPr>
          <w:noProof/>
        </w:rPr>
        <w:fldChar w:fldCharType="begin"/>
      </w:r>
      <w:r>
        <w:rPr>
          <w:noProof/>
        </w:rPr>
        <w:instrText xml:space="preserve"> PAGEREF _Toc520987259 \h </w:instrText>
      </w:r>
      <w:r>
        <w:rPr>
          <w:noProof/>
        </w:rPr>
      </w:r>
      <w:r>
        <w:rPr>
          <w:noProof/>
        </w:rPr>
        <w:fldChar w:fldCharType="separate"/>
      </w:r>
      <w:r w:rsidR="0027217D">
        <w:rPr>
          <w:noProof/>
        </w:rPr>
        <w:t>65</w:t>
      </w:r>
      <w:r>
        <w:rPr>
          <w:noProof/>
        </w:rPr>
        <w:fldChar w:fldCharType="end"/>
      </w:r>
    </w:p>
    <w:p w14:paraId="26F105BE" w14:textId="21957970"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 Illustrative UML Profile</w:t>
      </w:r>
      <w:r>
        <w:rPr>
          <w:noProof/>
        </w:rPr>
        <w:tab/>
      </w:r>
      <w:r>
        <w:rPr>
          <w:noProof/>
        </w:rPr>
        <w:fldChar w:fldCharType="begin"/>
      </w:r>
      <w:r>
        <w:rPr>
          <w:noProof/>
        </w:rPr>
        <w:instrText xml:space="preserve"> PAGEREF _Toc520987260 \h </w:instrText>
      </w:r>
      <w:r>
        <w:rPr>
          <w:noProof/>
        </w:rPr>
      </w:r>
      <w:r>
        <w:rPr>
          <w:noProof/>
        </w:rPr>
        <w:fldChar w:fldCharType="separate"/>
      </w:r>
      <w:r w:rsidR="0027217D">
        <w:rPr>
          <w:noProof/>
        </w:rPr>
        <w:t>66</w:t>
      </w:r>
      <w:r>
        <w:rPr>
          <w:noProof/>
        </w:rPr>
        <w:fldChar w:fldCharType="end"/>
      </w:r>
    </w:p>
    <w:p w14:paraId="0776193A" w14:textId="5909BA14"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2: Illustrative Core Model</w:t>
      </w:r>
      <w:r>
        <w:rPr>
          <w:noProof/>
        </w:rPr>
        <w:tab/>
      </w:r>
      <w:r>
        <w:rPr>
          <w:noProof/>
        </w:rPr>
        <w:fldChar w:fldCharType="begin"/>
      </w:r>
      <w:r>
        <w:rPr>
          <w:noProof/>
        </w:rPr>
        <w:instrText xml:space="preserve"> PAGEREF _Toc520987261 \h </w:instrText>
      </w:r>
      <w:r>
        <w:rPr>
          <w:noProof/>
        </w:rPr>
      </w:r>
      <w:r>
        <w:rPr>
          <w:noProof/>
        </w:rPr>
        <w:fldChar w:fldCharType="separate"/>
      </w:r>
      <w:r w:rsidR="0027217D">
        <w:rPr>
          <w:noProof/>
        </w:rPr>
        <w:t>67</w:t>
      </w:r>
      <w:r>
        <w:rPr>
          <w:noProof/>
        </w:rPr>
        <w:fldChar w:fldCharType="end"/>
      </w:r>
    </w:p>
    <w:p w14:paraId="58B27952" w14:textId="28622C72"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3: Profile Associated to the Model</w:t>
      </w:r>
      <w:r>
        <w:rPr>
          <w:noProof/>
        </w:rPr>
        <w:tab/>
      </w:r>
      <w:r>
        <w:rPr>
          <w:noProof/>
        </w:rPr>
        <w:fldChar w:fldCharType="begin"/>
      </w:r>
      <w:r>
        <w:rPr>
          <w:noProof/>
        </w:rPr>
        <w:instrText xml:space="preserve"> PAGEREF _Toc520987262 \h </w:instrText>
      </w:r>
      <w:r>
        <w:rPr>
          <w:noProof/>
        </w:rPr>
      </w:r>
      <w:r>
        <w:rPr>
          <w:noProof/>
        </w:rPr>
        <w:fldChar w:fldCharType="separate"/>
      </w:r>
      <w:r w:rsidR="0027217D">
        <w:rPr>
          <w:noProof/>
        </w:rPr>
        <w:t>67</w:t>
      </w:r>
      <w:r>
        <w:rPr>
          <w:noProof/>
        </w:rPr>
        <w:fldChar w:fldCharType="end"/>
      </w:r>
    </w:p>
    <w:p w14:paraId="51E521EB" w14:textId="68184445"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4: Papyrus File Structure</w:t>
      </w:r>
      <w:r>
        <w:rPr>
          <w:noProof/>
        </w:rPr>
        <w:tab/>
      </w:r>
      <w:r>
        <w:rPr>
          <w:noProof/>
        </w:rPr>
        <w:fldChar w:fldCharType="begin"/>
      </w:r>
      <w:r>
        <w:rPr>
          <w:noProof/>
        </w:rPr>
        <w:instrText xml:space="preserve"> PAGEREF _Toc520987263 \h </w:instrText>
      </w:r>
      <w:r>
        <w:rPr>
          <w:noProof/>
        </w:rPr>
      </w:r>
      <w:r>
        <w:rPr>
          <w:noProof/>
        </w:rPr>
        <w:fldChar w:fldCharType="separate"/>
      </w:r>
      <w:r w:rsidR="0027217D">
        <w:rPr>
          <w:noProof/>
        </w:rPr>
        <w:t>67</w:t>
      </w:r>
      <w:r>
        <w:rPr>
          <w:noProof/>
        </w:rPr>
        <w:fldChar w:fldCharType="end"/>
      </w:r>
    </w:p>
    <w:p w14:paraId="5E531A1F" w14:textId="466D5966"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5: Papyrus File Structure after Splitting</w:t>
      </w:r>
      <w:r>
        <w:rPr>
          <w:noProof/>
        </w:rPr>
        <w:tab/>
      </w:r>
      <w:r>
        <w:rPr>
          <w:noProof/>
        </w:rPr>
        <w:fldChar w:fldCharType="begin"/>
      </w:r>
      <w:r>
        <w:rPr>
          <w:noProof/>
        </w:rPr>
        <w:instrText xml:space="preserve"> PAGEREF _Toc520987264 \h </w:instrText>
      </w:r>
      <w:r>
        <w:rPr>
          <w:noProof/>
        </w:rPr>
      </w:r>
      <w:r>
        <w:rPr>
          <w:noProof/>
        </w:rPr>
        <w:fldChar w:fldCharType="separate"/>
      </w:r>
      <w:r w:rsidR="0027217D">
        <w:rPr>
          <w:noProof/>
        </w:rPr>
        <w:t>68</w:t>
      </w:r>
      <w:r>
        <w:rPr>
          <w:noProof/>
        </w:rPr>
        <w:fldChar w:fldCharType="end"/>
      </w:r>
    </w:p>
    <w:p w14:paraId="351E0ABA" w14:textId="10620E17"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6: Imported UML Artifacts</w:t>
      </w:r>
      <w:r>
        <w:rPr>
          <w:noProof/>
        </w:rPr>
        <w:tab/>
      </w:r>
      <w:r>
        <w:rPr>
          <w:noProof/>
        </w:rPr>
        <w:fldChar w:fldCharType="begin"/>
      </w:r>
      <w:r>
        <w:rPr>
          <w:noProof/>
        </w:rPr>
        <w:instrText xml:space="preserve"> PAGEREF _Toc520987265 \h </w:instrText>
      </w:r>
      <w:r>
        <w:rPr>
          <w:noProof/>
        </w:rPr>
      </w:r>
      <w:r>
        <w:rPr>
          <w:noProof/>
        </w:rPr>
        <w:fldChar w:fldCharType="separate"/>
      </w:r>
      <w:r w:rsidR="0027217D">
        <w:rPr>
          <w:noProof/>
        </w:rPr>
        <w:t>69</w:t>
      </w:r>
      <w:r>
        <w:rPr>
          <w:noProof/>
        </w:rPr>
        <w:fldChar w:fldCharType="end"/>
      </w:r>
    </w:p>
    <w:p w14:paraId="5C8E57E3" w14:textId="082EB3D0"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7: Building Modeling Infrastructure</w:t>
      </w:r>
      <w:r>
        <w:rPr>
          <w:noProof/>
        </w:rPr>
        <w:tab/>
      </w:r>
      <w:r>
        <w:rPr>
          <w:noProof/>
        </w:rPr>
        <w:fldChar w:fldCharType="begin"/>
      </w:r>
      <w:r>
        <w:rPr>
          <w:noProof/>
        </w:rPr>
        <w:instrText xml:space="preserve"> PAGEREF _Toc520987266 \h </w:instrText>
      </w:r>
      <w:r>
        <w:rPr>
          <w:noProof/>
        </w:rPr>
      </w:r>
      <w:r>
        <w:rPr>
          <w:noProof/>
        </w:rPr>
        <w:fldChar w:fldCharType="separate"/>
      </w:r>
      <w:r w:rsidR="0027217D">
        <w:rPr>
          <w:noProof/>
        </w:rPr>
        <w:t>70</w:t>
      </w:r>
      <w:r>
        <w:rPr>
          <w:noProof/>
        </w:rPr>
        <w:fldChar w:fldCharType="end"/>
      </w:r>
    </w:p>
    <w:p w14:paraId="5BCE82E5" w14:textId="73680297"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8: Downloaded Model Infrastructure Files</w:t>
      </w:r>
      <w:r>
        <w:rPr>
          <w:noProof/>
        </w:rPr>
        <w:tab/>
      </w:r>
      <w:r>
        <w:rPr>
          <w:noProof/>
        </w:rPr>
        <w:fldChar w:fldCharType="begin"/>
      </w:r>
      <w:r>
        <w:rPr>
          <w:noProof/>
        </w:rPr>
        <w:instrText xml:space="preserve"> PAGEREF _Toc520987267 \h </w:instrText>
      </w:r>
      <w:r>
        <w:rPr>
          <w:noProof/>
        </w:rPr>
      </w:r>
      <w:r>
        <w:rPr>
          <w:noProof/>
        </w:rPr>
        <w:fldChar w:fldCharType="separate"/>
      </w:r>
      <w:r w:rsidR="0027217D">
        <w:rPr>
          <w:noProof/>
        </w:rPr>
        <w:t>70</w:t>
      </w:r>
      <w:r>
        <w:rPr>
          <w:noProof/>
        </w:rPr>
        <w:fldChar w:fldCharType="end"/>
      </w:r>
    </w:p>
    <w:p w14:paraId="1C806675" w14:textId="25D92DD1"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9: Creating a new Papyrus Project (1)</w:t>
      </w:r>
      <w:r>
        <w:rPr>
          <w:noProof/>
        </w:rPr>
        <w:tab/>
      </w:r>
      <w:r>
        <w:rPr>
          <w:noProof/>
        </w:rPr>
        <w:fldChar w:fldCharType="begin"/>
      </w:r>
      <w:r>
        <w:rPr>
          <w:noProof/>
        </w:rPr>
        <w:instrText xml:space="preserve"> PAGEREF _Toc520987268 \h </w:instrText>
      </w:r>
      <w:r>
        <w:rPr>
          <w:noProof/>
        </w:rPr>
      </w:r>
      <w:r>
        <w:rPr>
          <w:noProof/>
        </w:rPr>
        <w:fldChar w:fldCharType="separate"/>
      </w:r>
      <w:r w:rsidR="0027217D">
        <w:rPr>
          <w:noProof/>
        </w:rPr>
        <w:t>71</w:t>
      </w:r>
      <w:r>
        <w:rPr>
          <w:noProof/>
        </w:rPr>
        <w:fldChar w:fldCharType="end"/>
      </w:r>
    </w:p>
    <w:p w14:paraId="04E75320" w14:textId="23B225CC"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10: Creating a new Papyrus Project (2)</w:t>
      </w:r>
      <w:r>
        <w:rPr>
          <w:noProof/>
        </w:rPr>
        <w:tab/>
      </w:r>
      <w:r>
        <w:rPr>
          <w:noProof/>
        </w:rPr>
        <w:fldChar w:fldCharType="begin"/>
      </w:r>
      <w:r>
        <w:rPr>
          <w:noProof/>
        </w:rPr>
        <w:instrText xml:space="preserve"> PAGEREF _Toc520987269 \h </w:instrText>
      </w:r>
      <w:r>
        <w:rPr>
          <w:noProof/>
        </w:rPr>
      </w:r>
      <w:r>
        <w:rPr>
          <w:noProof/>
        </w:rPr>
        <w:fldChar w:fldCharType="separate"/>
      </w:r>
      <w:r w:rsidR="0027217D">
        <w:rPr>
          <w:noProof/>
        </w:rPr>
        <w:t>71</w:t>
      </w:r>
      <w:r>
        <w:rPr>
          <w:noProof/>
        </w:rPr>
        <w:fldChar w:fldCharType="end"/>
      </w:r>
    </w:p>
    <w:p w14:paraId="396CA414" w14:textId="128AADA5"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11: Creating a new Papyrus Project (3)</w:t>
      </w:r>
      <w:r>
        <w:rPr>
          <w:noProof/>
        </w:rPr>
        <w:tab/>
      </w:r>
      <w:r>
        <w:rPr>
          <w:noProof/>
        </w:rPr>
        <w:fldChar w:fldCharType="begin"/>
      </w:r>
      <w:r>
        <w:rPr>
          <w:noProof/>
        </w:rPr>
        <w:instrText xml:space="preserve"> PAGEREF _Toc520987270 \h </w:instrText>
      </w:r>
      <w:r>
        <w:rPr>
          <w:noProof/>
        </w:rPr>
      </w:r>
      <w:r>
        <w:rPr>
          <w:noProof/>
        </w:rPr>
        <w:fldChar w:fldCharType="separate"/>
      </w:r>
      <w:r w:rsidR="0027217D">
        <w:rPr>
          <w:noProof/>
        </w:rPr>
        <w:t>72</w:t>
      </w:r>
      <w:r>
        <w:rPr>
          <w:noProof/>
        </w:rPr>
        <w:fldChar w:fldCharType="end"/>
      </w:r>
    </w:p>
    <w:p w14:paraId="17DF689D" w14:textId="07DA9B6E"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12: Creating a new Papyrus Project (4)</w:t>
      </w:r>
      <w:r>
        <w:rPr>
          <w:noProof/>
        </w:rPr>
        <w:tab/>
      </w:r>
      <w:r>
        <w:rPr>
          <w:noProof/>
        </w:rPr>
        <w:fldChar w:fldCharType="begin"/>
      </w:r>
      <w:r>
        <w:rPr>
          <w:noProof/>
        </w:rPr>
        <w:instrText xml:space="preserve"> PAGEREF _Toc520987271 \h </w:instrText>
      </w:r>
      <w:r>
        <w:rPr>
          <w:noProof/>
        </w:rPr>
      </w:r>
      <w:r>
        <w:rPr>
          <w:noProof/>
        </w:rPr>
        <w:fldChar w:fldCharType="separate"/>
      </w:r>
      <w:r w:rsidR="0027217D">
        <w:rPr>
          <w:noProof/>
        </w:rPr>
        <w:t>73</w:t>
      </w:r>
      <w:r>
        <w:rPr>
          <w:noProof/>
        </w:rPr>
        <w:fldChar w:fldCharType="end"/>
      </w:r>
    </w:p>
    <w:p w14:paraId="70BCFE3D" w14:textId="7BE17615"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13: Creating a new Papyrus Project (5)</w:t>
      </w:r>
      <w:r>
        <w:rPr>
          <w:noProof/>
        </w:rPr>
        <w:tab/>
      </w:r>
      <w:r>
        <w:rPr>
          <w:noProof/>
        </w:rPr>
        <w:fldChar w:fldCharType="begin"/>
      </w:r>
      <w:r>
        <w:rPr>
          <w:noProof/>
        </w:rPr>
        <w:instrText xml:space="preserve"> PAGEREF _Toc520987272 \h </w:instrText>
      </w:r>
      <w:r>
        <w:rPr>
          <w:noProof/>
        </w:rPr>
      </w:r>
      <w:r>
        <w:rPr>
          <w:noProof/>
        </w:rPr>
        <w:fldChar w:fldCharType="separate"/>
      </w:r>
      <w:r w:rsidR="0027217D">
        <w:rPr>
          <w:noProof/>
        </w:rPr>
        <w:t>73</w:t>
      </w:r>
      <w:r>
        <w:rPr>
          <w:noProof/>
        </w:rPr>
        <w:fldChar w:fldCharType="end"/>
      </w:r>
    </w:p>
    <w:p w14:paraId="1D7254A3" w14:textId="17DF91CD"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14: CommonDataTypes and UMLProfiles Folders on Local PC</w:t>
      </w:r>
      <w:r>
        <w:rPr>
          <w:noProof/>
        </w:rPr>
        <w:tab/>
      </w:r>
      <w:r>
        <w:rPr>
          <w:noProof/>
        </w:rPr>
        <w:fldChar w:fldCharType="begin"/>
      </w:r>
      <w:r>
        <w:rPr>
          <w:noProof/>
        </w:rPr>
        <w:instrText xml:space="preserve"> PAGEREF _Toc520987273 \h </w:instrText>
      </w:r>
      <w:r>
        <w:rPr>
          <w:noProof/>
        </w:rPr>
      </w:r>
      <w:r>
        <w:rPr>
          <w:noProof/>
        </w:rPr>
        <w:fldChar w:fldCharType="separate"/>
      </w:r>
      <w:r w:rsidR="0027217D">
        <w:rPr>
          <w:noProof/>
        </w:rPr>
        <w:t>74</w:t>
      </w:r>
      <w:r>
        <w:rPr>
          <w:noProof/>
        </w:rPr>
        <w:fldChar w:fldCharType="end"/>
      </w:r>
    </w:p>
    <w:p w14:paraId="4625A909" w14:textId="68CAC44C"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15: CommonDataTypes and UMLProfiles Folders pasted to Model Folder</w:t>
      </w:r>
      <w:r>
        <w:rPr>
          <w:noProof/>
        </w:rPr>
        <w:tab/>
      </w:r>
      <w:r>
        <w:rPr>
          <w:noProof/>
        </w:rPr>
        <w:fldChar w:fldCharType="begin"/>
      </w:r>
      <w:r>
        <w:rPr>
          <w:noProof/>
        </w:rPr>
        <w:instrText xml:space="preserve"> PAGEREF _Toc520987274 \h </w:instrText>
      </w:r>
      <w:r>
        <w:rPr>
          <w:noProof/>
        </w:rPr>
      </w:r>
      <w:r>
        <w:rPr>
          <w:noProof/>
        </w:rPr>
        <w:fldChar w:fldCharType="separate"/>
      </w:r>
      <w:r w:rsidR="0027217D">
        <w:rPr>
          <w:noProof/>
        </w:rPr>
        <w:t>74</w:t>
      </w:r>
      <w:r>
        <w:rPr>
          <w:noProof/>
        </w:rPr>
        <w:fldChar w:fldCharType="end"/>
      </w:r>
    </w:p>
    <w:p w14:paraId="2DD2A479" w14:textId="479658C0"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16: .project Files to be deleted from the Folders</w:t>
      </w:r>
      <w:r>
        <w:rPr>
          <w:noProof/>
        </w:rPr>
        <w:tab/>
      </w:r>
      <w:r>
        <w:rPr>
          <w:noProof/>
        </w:rPr>
        <w:fldChar w:fldCharType="begin"/>
      </w:r>
      <w:r>
        <w:rPr>
          <w:noProof/>
        </w:rPr>
        <w:instrText xml:space="preserve"> PAGEREF _Toc520987275 \h </w:instrText>
      </w:r>
      <w:r>
        <w:rPr>
          <w:noProof/>
        </w:rPr>
      </w:r>
      <w:r>
        <w:rPr>
          <w:noProof/>
        </w:rPr>
        <w:fldChar w:fldCharType="separate"/>
      </w:r>
      <w:r w:rsidR="0027217D">
        <w:rPr>
          <w:noProof/>
        </w:rPr>
        <w:t>75</w:t>
      </w:r>
      <w:r>
        <w:rPr>
          <w:noProof/>
        </w:rPr>
        <w:fldChar w:fldCharType="end"/>
      </w:r>
    </w:p>
    <w:p w14:paraId="04FC8682" w14:textId="054671DB" w:rsidR="00D4118B" w:rsidRPr="00646721" w:rsidRDefault="00D4118B">
      <w:pPr>
        <w:pStyle w:val="Abbildungsverzeichnis"/>
        <w:tabs>
          <w:tab w:val="right" w:leader="dot" w:pos="9350"/>
        </w:tabs>
        <w:rPr>
          <w:noProof/>
          <w:color w:val="auto"/>
          <w:sz w:val="22"/>
          <w:szCs w:val="22"/>
          <w:lang w:eastAsia="de-DE"/>
        </w:rPr>
      </w:pPr>
      <w:r w:rsidRPr="00646721">
        <w:rPr>
          <w:noProof/>
        </w:rPr>
        <w:t>Figure 7</w:t>
      </w:r>
      <w:r w:rsidRPr="00646721">
        <w:rPr>
          <w:noProof/>
        </w:rPr>
        <w:noBreakHyphen/>
        <w:t>17: Model Infrastructure Files in XxxModel Project</w:t>
      </w:r>
      <w:r>
        <w:rPr>
          <w:noProof/>
        </w:rPr>
        <w:tab/>
      </w:r>
      <w:r>
        <w:rPr>
          <w:noProof/>
        </w:rPr>
        <w:fldChar w:fldCharType="begin"/>
      </w:r>
      <w:r>
        <w:rPr>
          <w:noProof/>
        </w:rPr>
        <w:instrText xml:space="preserve"> PAGEREF _Toc520987276 \h </w:instrText>
      </w:r>
      <w:r>
        <w:rPr>
          <w:noProof/>
        </w:rPr>
      </w:r>
      <w:r>
        <w:rPr>
          <w:noProof/>
        </w:rPr>
        <w:fldChar w:fldCharType="separate"/>
      </w:r>
      <w:r w:rsidR="0027217D">
        <w:rPr>
          <w:noProof/>
        </w:rPr>
        <w:t>76</w:t>
      </w:r>
      <w:r>
        <w:rPr>
          <w:noProof/>
        </w:rPr>
        <w:fldChar w:fldCharType="end"/>
      </w:r>
    </w:p>
    <w:p w14:paraId="66C0E6D1" w14:textId="311134F1"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18: Applying Profiles (1)</w:t>
      </w:r>
      <w:r>
        <w:rPr>
          <w:noProof/>
        </w:rPr>
        <w:tab/>
      </w:r>
      <w:r>
        <w:rPr>
          <w:noProof/>
        </w:rPr>
        <w:fldChar w:fldCharType="begin"/>
      </w:r>
      <w:r>
        <w:rPr>
          <w:noProof/>
        </w:rPr>
        <w:instrText xml:space="preserve"> PAGEREF _Toc520987277 \h </w:instrText>
      </w:r>
      <w:r>
        <w:rPr>
          <w:noProof/>
        </w:rPr>
      </w:r>
      <w:r>
        <w:rPr>
          <w:noProof/>
        </w:rPr>
        <w:fldChar w:fldCharType="separate"/>
      </w:r>
      <w:r w:rsidR="0027217D">
        <w:rPr>
          <w:noProof/>
        </w:rPr>
        <w:t>76</w:t>
      </w:r>
      <w:r>
        <w:rPr>
          <w:noProof/>
        </w:rPr>
        <w:fldChar w:fldCharType="end"/>
      </w:r>
    </w:p>
    <w:p w14:paraId="1163C59B" w14:textId="4669DD84"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19: Applying Profiles (2)</w:t>
      </w:r>
      <w:r>
        <w:rPr>
          <w:noProof/>
        </w:rPr>
        <w:tab/>
      </w:r>
      <w:r>
        <w:rPr>
          <w:noProof/>
        </w:rPr>
        <w:fldChar w:fldCharType="begin"/>
      </w:r>
      <w:r>
        <w:rPr>
          <w:noProof/>
        </w:rPr>
        <w:instrText xml:space="preserve"> PAGEREF _Toc520987278 \h </w:instrText>
      </w:r>
      <w:r>
        <w:rPr>
          <w:noProof/>
        </w:rPr>
      </w:r>
      <w:r>
        <w:rPr>
          <w:noProof/>
        </w:rPr>
        <w:fldChar w:fldCharType="separate"/>
      </w:r>
      <w:r w:rsidR="0027217D">
        <w:rPr>
          <w:noProof/>
        </w:rPr>
        <w:t>77</w:t>
      </w:r>
      <w:r>
        <w:rPr>
          <w:noProof/>
        </w:rPr>
        <w:fldChar w:fldCharType="end"/>
      </w:r>
    </w:p>
    <w:p w14:paraId="3BA09171" w14:textId="24A0237C" w:rsidR="00D4118B" w:rsidRPr="00646721" w:rsidRDefault="00D4118B">
      <w:pPr>
        <w:pStyle w:val="Abbildungsverzeichnis"/>
        <w:tabs>
          <w:tab w:val="right" w:leader="dot" w:pos="9350"/>
        </w:tabs>
        <w:rPr>
          <w:noProof/>
          <w:color w:val="auto"/>
          <w:sz w:val="22"/>
          <w:szCs w:val="22"/>
          <w:lang w:eastAsia="de-DE"/>
        </w:rPr>
      </w:pPr>
      <w:r>
        <w:rPr>
          <w:noProof/>
        </w:rPr>
        <w:t>Figure 7</w:t>
      </w:r>
      <w:r>
        <w:rPr>
          <w:noProof/>
        </w:rPr>
        <w:noBreakHyphen/>
        <w:t>20: Applying Profiles (3)</w:t>
      </w:r>
      <w:r>
        <w:rPr>
          <w:noProof/>
        </w:rPr>
        <w:tab/>
      </w:r>
      <w:r>
        <w:rPr>
          <w:noProof/>
        </w:rPr>
        <w:fldChar w:fldCharType="begin"/>
      </w:r>
      <w:r>
        <w:rPr>
          <w:noProof/>
        </w:rPr>
        <w:instrText xml:space="preserve"> PAGEREF _Toc520987279 \h </w:instrText>
      </w:r>
      <w:r>
        <w:rPr>
          <w:noProof/>
        </w:rPr>
      </w:r>
      <w:r>
        <w:rPr>
          <w:noProof/>
        </w:rPr>
        <w:fldChar w:fldCharType="separate"/>
      </w:r>
      <w:r w:rsidR="0027217D">
        <w:rPr>
          <w:noProof/>
        </w:rPr>
        <w:t>78</w:t>
      </w:r>
      <w:r>
        <w:rPr>
          <w:noProof/>
        </w:rPr>
        <w:fldChar w:fldCharType="end"/>
      </w:r>
    </w:p>
    <w:p w14:paraId="19F8767E" w14:textId="3744155D"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21: Profiles Applied</w:t>
      </w:r>
      <w:r>
        <w:rPr>
          <w:noProof/>
        </w:rPr>
        <w:tab/>
      </w:r>
      <w:r>
        <w:rPr>
          <w:noProof/>
        </w:rPr>
        <w:fldChar w:fldCharType="begin"/>
      </w:r>
      <w:r>
        <w:rPr>
          <w:noProof/>
        </w:rPr>
        <w:instrText xml:space="preserve"> PAGEREF _Toc520987280 \h </w:instrText>
      </w:r>
      <w:r>
        <w:rPr>
          <w:noProof/>
        </w:rPr>
      </w:r>
      <w:r>
        <w:rPr>
          <w:noProof/>
        </w:rPr>
        <w:fldChar w:fldCharType="separate"/>
      </w:r>
      <w:r w:rsidR="0027217D">
        <w:rPr>
          <w:noProof/>
        </w:rPr>
        <w:t>78</w:t>
      </w:r>
      <w:r>
        <w:rPr>
          <w:noProof/>
        </w:rPr>
        <w:fldChar w:fldCharType="end"/>
      </w:r>
    </w:p>
    <w:p w14:paraId="6BE67C77" w14:textId="3F8BDABB"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22: Default Package Structure</w:t>
      </w:r>
      <w:r>
        <w:rPr>
          <w:noProof/>
        </w:rPr>
        <w:tab/>
      </w:r>
      <w:r>
        <w:rPr>
          <w:noProof/>
        </w:rPr>
        <w:fldChar w:fldCharType="begin"/>
      </w:r>
      <w:r>
        <w:rPr>
          <w:noProof/>
        </w:rPr>
        <w:instrText xml:space="preserve"> PAGEREF _Toc520987281 \h </w:instrText>
      </w:r>
      <w:r>
        <w:rPr>
          <w:noProof/>
        </w:rPr>
      </w:r>
      <w:r>
        <w:rPr>
          <w:noProof/>
        </w:rPr>
        <w:fldChar w:fldCharType="separate"/>
      </w:r>
      <w:r w:rsidR="0027217D">
        <w:rPr>
          <w:noProof/>
        </w:rPr>
        <w:t>79</w:t>
      </w:r>
      <w:r>
        <w:rPr>
          <w:noProof/>
        </w:rPr>
        <w:fldChar w:fldCharType="end"/>
      </w:r>
    </w:p>
    <w:p w14:paraId="0441C005" w14:textId="5350FC73"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23: Creating a Class Diagram</w:t>
      </w:r>
      <w:r>
        <w:rPr>
          <w:noProof/>
        </w:rPr>
        <w:tab/>
      </w:r>
      <w:r>
        <w:rPr>
          <w:noProof/>
        </w:rPr>
        <w:fldChar w:fldCharType="begin"/>
      </w:r>
      <w:r>
        <w:rPr>
          <w:noProof/>
        </w:rPr>
        <w:instrText xml:space="preserve"> PAGEREF _Toc520987282 \h </w:instrText>
      </w:r>
      <w:r>
        <w:rPr>
          <w:noProof/>
        </w:rPr>
      </w:r>
      <w:r>
        <w:rPr>
          <w:noProof/>
        </w:rPr>
        <w:fldChar w:fldCharType="separate"/>
      </w:r>
      <w:r w:rsidR="0027217D">
        <w:rPr>
          <w:noProof/>
        </w:rPr>
        <w:t>79</w:t>
      </w:r>
      <w:r>
        <w:rPr>
          <w:noProof/>
        </w:rPr>
        <w:fldChar w:fldCharType="end"/>
      </w:r>
    </w:p>
    <w:p w14:paraId="69702AC0" w14:textId="23BE087D" w:rsidR="00D4118B" w:rsidRPr="00D4118B" w:rsidRDefault="00D4118B">
      <w:pPr>
        <w:pStyle w:val="Abbildungsverzeichnis"/>
        <w:tabs>
          <w:tab w:val="right" w:leader="dot" w:pos="9350"/>
        </w:tabs>
        <w:rPr>
          <w:noProof/>
          <w:color w:val="auto"/>
          <w:sz w:val="22"/>
          <w:szCs w:val="22"/>
          <w:lang w:eastAsia="de-DE"/>
        </w:rPr>
      </w:pPr>
      <w:r>
        <w:rPr>
          <w:noProof/>
        </w:rPr>
        <w:lastRenderedPageBreak/>
        <w:t>Figure 7</w:t>
      </w:r>
      <w:r>
        <w:rPr>
          <w:noProof/>
        </w:rPr>
        <w:noBreakHyphen/>
        <w:t>24: Adding Class Diagram Style Sheet (1)</w:t>
      </w:r>
      <w:r>
        <w:rPr>
          <w:noProof/>
        </w:rPr>
        <w:tab/>
      </w:r>
      <w:r>
        <w:rPr>
          <w:noProof/>
        </w:rPr>
        <w:fldChar w:fldCharType="begin"/>
      </w:r>
      <w:r>
        <w:rPr>
          <w:noProof/>
        </w:rPr>
        <w:instrText xml:space="preserve"> PAGEREF _Toc520987283 \h </w:instrText>
      </w:r>
      <w:r>
        <w:rPr>
          <w:noProof/>
        </w:rPr>
      </w:r>
      <w:r>
        <w:rPr>
          <w:noProof/>
        </w:rPr>
        <w:fldChar w:fldCharType="separate"/>
      </w:r>
      <w:r w:rsidR="0027217D">
        <w:rPr>
          <w:noProof/>
        </w:rPr>
        <w:t>80</w:t>
      </w:r>
      <w:r>
        <w:rPr>
          <w:noProof/>
        </w:rPr>
        <w:fldChar w:fldCharType="end"/>
      </w:r>
    </w:p>
    <w:p w14:paraId="0F24E4AA" w14:textId="75C4C038"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25: Adding Class Diagram Style Sheet (2)</w:t>
      </w:r>
      <w:r>
        <w:rPr>
          <w:noProof/>
        </w:rPr>
        <w:tab/>
      </w:r>
      <w:r>
        <w:rPr>
          <w:noProof/>
        </w:rPr>
        <w:fldChar w:fldCharType="begin"/>
      </w:r>
      <w:r>
        <w:rPr>
          <w:noProof/>
        </w:rPr>
        <w:instrText xml:space="preserve"> PAGEREF _Toc520987284 \h </w:instrText>
      </w:r>
      <w:r>
        <w:rPr>
          <w:noProof/>
        </w:rPr>
      </w:r>
      <w:r>
        <w:rPr>
          <w:noProof/>
        </w:rPr>
        <w:fldChar w:fldCharType="separate"/>
      </w:r>
      <w:r w:rsidR="0027217D">
        <w:rPr>
          <w:noProof/>
        </w:rPr>
        <w:t>80</w:t>
      </w:r>
      <w:r>
        <w:rPr>
          <w:noProof/>
        </w:rPr>
        <w:fldChar w:fldCharType="end"/>
      </w:r>
    </w:p>
    <w:p w14:paraId="15650A3A" w14:textId="14C98556"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26: Adding Class Diagram Style Sheet (3)</w:t>
      </w:r>
      <w:r>
        <w:rPr>
          <w:noProof/>
        </w:rPr>
        <w:tab/>
      </w:r>
      <w:r>
        <w:rPr>
          <w:noProof/>
        </w:rPr>
        <w:fldChar w:fldCharType="begin"/>
      </w:r>
      <w:r>
        <w:rPr>
          <w:noProof/>
        </w:rPr>
        <w:instrText xml:space="preserve"> PAGEREF _Toc520987285 \h </w:instrText>
      </w:r>
      <w:r>
        <w:rPr>
          <w:noProof/>
        </w:rPr>
      </w:r>
      <w:r>
        <w:rPr>
          <w:noProof/>
        </w:rPr>
        <w:fldChar w:fldCharType="separate"/>
      </w:r>
      <w:r w:rsidR="0027217D">
        <w:rPr>
          <w:noProof/>
        </w:rPr>
        <w:t>80</w:t>
      </w:r>
      <w:r>
        <w:rPr>
          <w:noProof/>
        </w:rPr>
        <w:fldChar w:fldCharType="end"/>
      </w:r>
    </w:p>
    <w:p w14:paraId="60461CF3" w14:textId="1807C2A4"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27: Adding Class Diagram Style Sheet (4)</w:t>
      </w:r>
      <w:r>
        <w:rPr>
          <w:noProof/>
        </w:rPr>
        <w:tab/>
      </w:r>
      <w:r>
        <w:rPr>
          <w:noProof/>
        </w:rPr>
        <w:fldChar w:fldCharType="begin"/>
      </w:r>
      <w:r>
        <w:rPr>
          <w:noProof/>
        </w:rPr>
        <w:instrText xml:space="preserve"> PAGEREF _Toc520987286 \h </w:instrText>
      </w:r>
      <w:r>
        <w:rPr>
          <w:noProof/>
        </w:rPr>
      </w:r>
      <w:r>
        <w:rPr>
          <w:noProof/>
        </w:rPr>
        <w:fldChar w:fldCharType="separate"/>
      </w:r>
      <w:r w:rsidR="0027217D">
        <w:rPr>
          <w:noProof/>
        </w:rPr>
        <w:t>81</w:t>
      </w:r>
      <w:r>
        <w:rPr>
          <w:noProof/>
        </w:rPr>
        <w:fldChar w:fldCharType="end"/>
      </w:r>
    </w:p>
    <w:p w14:paraId="7CD173DC" w14:textId="5A8E388D"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28: Loading CommonDataTypes Libraries (1)</w:t>
      </w:r>
      <w:r>
        <w:rPr>
          <w:noProof/>
        </w:rPr>
        <w:tab/>
      </w:r>
      <w:r>
        <w:rPr>
          <w:noProof/>
        </w:rPr>
        <w:fldChar w:fldCharType="begin"/>
      </w:r>
      <w:r>
        <w:rPr>
          <w:noProof/>
        </w:rPr>
        <w:instrText xml:space="preserve"> PAGEREF _Toc520987287 \h </w:instrText>
      </w:r>
      <w:r>
        <w:rPr>
          <w:noProof/>
        </w:rPr>
      </w:r>
      <w:r>
        <w:rPr>
          <w:noProof/>
        </w:rPr>
        <w:fldChar w:fldCharType="separate"/>
      </w:r>
      <w:r w:rsidR="0027217D">
        <w:rPr>
          <w:noProof/>
        </w:rPr>
        <w:t>81</w:t>
      </w:r>
      <w:r>
        <w:rPr>
          <w:noProof/>
        </w:rPr>
        <w:fldChar w:fldCharType="end"/>
      </w:r>
    </w:p>
    <w:p w14:paraId="0A56BA1C" w14:textId="67292AC0"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29: Loading CommonDataTypes Libraries (2)</w:t>
      </w:r>
      <w:r>
        <w:rPr>
          <w:noProof/>
        </w:rPr>
        <w:tab/>
      </w:r>
      <w:r>
        <w:rPr>
          <w:noProof/>
        </w:rPr>
        <w:fldChar w:fldCharType="begin"/>
      </w:r>
      <w:r>
        <w:rPr>
          <w:noProof/>
        </w:rPr>
        <w:instrText xml:space="preserve"> PAGEREF _Toc520987288 \h </w:instrText>
      </w:r>
      <w:r>
        <w:rPr>
          <w:noProof/>
        </w:rPr>
      </w:r>
      <w:r>
        <w:rPr>
          <w:noProof/>
        </w:rPr>
        <w:fldChar w:fldCharType="separate"/>
      </w:r>
      <w:r w:rsidR="0027217D">
        <w:rPr>
          <w:noProof/>
        </w:rPr>
        <w:t>82</w:t>
      </w:r>
      <w:r>
        <w:rPr>
          <w:noProof/>
        </w:rPr>
        <w:fldChar w:fldCharType="end"/>
      </w:r>
    </w:p>
    <w:p w14:paraId="3C2E68F6" w14:textId="660CAC04"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30: Loading CommonDataTypes Libraries (3)</w:t>
      </w:r>
      <w:r>
        <w:rPr>
          <w:noProof/>
        </w:rPr>
        <w:tab/>
      </w:r>
      <w:r>
        <w:rPr>
          <w:noProof/>
        </w:rPr>
        <w:fldChar w:fldCharType="begin"/>
      </w:r>
      <w:r>
        <w:rPr>
          <w:noProof/>
        </w:rPr>
        <w:instrText xml:space="preserve"> PAGEREF _Toc520987289 \h </w:instrText>
      </w:r>
      <w:r>
        <w:rPr>
          <w:noProof/>
        </w:rPr>
      </w:r>
      <w:r>
        <w:rPr>
          <w:noProof/>
        </w:rPr>
        <w:fldChar w:fldCharType="separate"/>
      </w:r>
      <w:r w:rsidR="0027217D">
        <w:rPr>
          <w:noProof/>
        </w:rPr>
        <w:t>83</w:t>
      </w:r>
      <w:r>
        <w:rPr>
          <w:noProof/>
        </w:rPr>
        <w:fldChar w:fldCharType="end"/>
      </w:r>
    </w:p>
    <w:p w14:paraId="5B7D8653" w14:textId="423D2565" w:rsidR="00D4118B" w:rsidRPr="00D4118B" w:rsidRDefault="00D4118B">
      <w:pPr>
        <w:pStyle w:val="Abbildungsverzeichnis"/>
        <w:tabs>
          <w:tab w:val="right" w:leader="dot" w:pos="9350"/>
        </w:tabs>
        <w:rPr>
          <w:noProof/>
          <w:color w:val="auto"/>
          <w:sz w:val="22"/>
          <w:szCs w:val="22"/>
          <w:lang w:eastAsia="de-DE"/>
        </w:rPr>
      </w:pPr>
      <w:r>
        <w:rPr>
          <w:noProof/>
        </w:rPr>
        <w:t>Figure 7</w:t>
      </w:r>
      <w:r>
        <w:rPr>
          <w:noProof/>
        </w:rPr>
        <w:noBreakHyphen/>
        <w:t>31: Loading CommonDataTypes Libraries (4)</w:t>
      </w:r>
      <w:r>
        <w:rPr>
          <w:noProof/>
        </w:rPr>
        <w:tab/>
      </w:r>
      <w:r>
        <w:rPr>
          <w:noProof/>
        </w:rPr>
        <w:fldChar w:fldCharType="begin"/>
      </w:r>
      <w:r>
        <w:rPr>
          <w:noProof/>
        </w:rPr>
        <w:instrText xml:space="preserve"> PAGEREF _Toc520987290 \h </w:instrText>
      </w:r>
      <w:r>
        <w:rPr>
          <w:noProof/>
        </w:rPr>
      </w:r>
      <w:r>
        <w:rPr>
          <w:noProof/>
        </w:rPr>
        <w:fldChar w:fldCharType="separate"/>
      </w:r>
      <w:r w:rsidR="0027217D">
        <w:rPr>
          <w:noProof/>
        </w:rPr>
        <w:t>83</w:t>
      </w:r>
      <w:r>
        <w:rPr>
          <w:noProof/>
        </w:rPr>
        <w:fldChar w:fldCharType="end"/>
      </w:r>
    </w:p>
    <w:p w14:paraId="7996F9A3" w14:textId="5B631EF5" w:rsidR="00D4118B" w:rsidRPr="00D4118B" w:rsidRDefault="00D4118B">
      <w:pPr>
        <w:pStyle w:val="Abbildungsverzeichnis"/>
        <w:tabs>
          <w:tab w:val="right" w:leader="dot" w:pos="9350"/>
        </w:tabs>
        <w:rPr>
          <w:noProof/>
          <w:color w:val="auto"/>
          <w:sz w:val="22"/>
          <w:szCs w:val="22"/>
          <w:lang w:eastAsia="de-DE"/>
        </w:rPr>
      </w:pPr>
      <w:r>
        <w:rPr>
          <w:noProof/>
        </w:rPr>
        <w:t>Figure 8</w:t>
      </w:r>
      <w:r>
        <w:rPr>
          <w:noProof/>
        </w:rPr>
        <w:noBreakHyphen/>
        <w:t>1: Initiating Gendoc for a particular template</w:t>
      </w:r>
      <w:r>
        <w:rPr>
          <w:noProof/>
        </w:rPr>
        <w:tab/>
      </w:r>
      <w:r>
        <w:rPr>
          <w:noProof/>
        </w:rPr>
        <w:fldChar w:fldCharType="begin"/>
      </w:r>
      <w:r>
        <w:rPr>
          <w:noProof/>
        </w:rPr>
        <w:instrText xml:space="preserve"> PAGEREF _Toc520987291 \h </w:instrText>
      </w:r>
      <w:r>
        <w:rPr>
          <w:noProof/>
        </w:rPr>
      </w:r>
      <w:r>
        <w:rPr>
          <w:noProof/>
        </w:rPr>
        <w:fldChar w:fldCharType="separate"/>
      </w:r>
      <w:r w:rsidR="0027217D">
        <w:rPr>
          <w:noProof/>
        </w:rPr>
        <w:t>85</w:t>
      </w:r>
      <w:r>
        <w:rPr>
          <w:noProof/>
        </w:rPr>
        <w:fldChar w:fldCharType="end"/>
      </w:r>
    </w:p>
    <w:p w14:paraId="2FF3DA1A" w14:textId="2B63E1A7" w:rsidR="00D4118B" w:rsidRPr="00D4118B" w:rsidRDefault="00D4118B">
      <w:pPr>
        <w:pStyle w:val="Abbildungsverzeichnis"/>
        <w:tabs>
          <w:tab w:val="right" w:leader="dot" w:pos="9350"/>
        </w:tabs>
        <w:rPr>
          <w:noProof/>
          <w:color w:val="auto"/>
          <w:sz w:val="22"/>
          <w:szCs w:val="22"/>
          <w:lang w:eastAsia="de-DE"/>
        </w:rPr>
      </w:pPr>
      <w:r>
        <w:rPr>
          <w:noProof/>
        </w:rPr>
        <w:t>Figure 8-2 [diagramTitle/]</w:t>
      </w:r>
      <w:r>
        <w:rPr>
          <w:noProof/>
        </w:rPr>
        <w:tab/>
      </w:r>
      <w:r>
        <w:rPr>
          <w:noProof/>
        </w:rPr>
        <w:fldChar w:fldCharType="begin"/>
      </w:r>
      <w:r>
        <w:rPr>
          <w:noProof/>
        </w:rPr>
        <w:instrText xml:space="preserve"> PAGEREF _Toc520987292 \h </w:instrText>
      </w:r>
      <w:r>
        <w:rPr>
          <w:noProof/>
        </w:rPr>
      </w:r>
      <w:r>
        <w:rPr>
          <w:noProof/>
        </w:rPr>
        <w:fldChar w:fldCharType="separate"/>
      </w:r>
      <w:r w:rsidR="0027217D">
        <w:rPr>
          <w:noProof/>
        </w:rPr>
        <w:t>96</w:t>
      </w:r>
      <w:r>
        <w:rPr>
          <w:noProof/>
        </w:rPr>
        <w:fldChar w:fldCharType="end"/>
      </w:r>
    </w:p>
    <w:p w14:paraId="3902E2E6" w14:textId="44DF1392" w:rsidR="00D4118B" w:rsidRPr="00D4118B" w:rsidRDefault="00D4118B">
      <w:pPr>
        <w:pStyle w:val="Abbildungsverzeichnis"/>
        <w:tabs>
          <w:tab w:val="right" w:leader="dot" w:pos="9350"/>
        </w:tabs>
        <w:rPr>
          <w:noProof/>
          <w:color w:val="auto"/>
          <w:sz w:val="22"/>
          <w:szCs w:val="22"/>
          <w:lang w:eastAsia="de-DE"/>
        </w:rPr>
      </w:pPr>
      <w:r>
        <w:rPr>
          <w:noProof/>
        </w:rPr>
        <w:t>Figure 8-3 [diagramTitle/]</w:t>
      </w:r>
      <w:r>
        <w:rPr>
          <w:noProof/>
        </w:rPr>
        <w:tab/>
      </w:r>
      <w:r>
        <w:rPr>
          <w:noProof/>
        </w:rPr>
        <w:fldChar w:fldCharType="begin"/>
      </w:r>
      <w:r>
        <w:rPr>
          <w:noProof/>
        </w:rPr>
        <w:instrText xml:space="preserve"> PAGEREF _Toc520987293 \h </w:instrText>
      </w:r>
      <w:r>
        <w:rPr>
          <w:noProof/>
        </w:rPr>
      </w:r>
      <w:r>
        <w:rPr>
          <w:noProof/>
        </w:rPr>
        <w:fldChar w:fldCharType="separate"/>
      </w:r>
      <w:r w:rsidR="0027217D">
        <w:rPr>
          <w:noProof/>
        </w:rPr>
        <w:t>97</w:t>
      </w:r>
      <w:r>
        <w:rPr>
          <w:noProof/>
        </w:rPr>
        <w:fldChar w:fldCharType="end"/>
      </w:r>
    </w:p>
    <w:p w14:paraId="3EC76806" w14:textId="0FE582CB" w:rsidR="00D4118B" w:rsidRPr="00D4118B" w:rsidRDefault="00D4118B">
      <w:pPr>
        <w:pStyle w:val="Abbildungsverzeichnis"/>
        <w:tabs>
          <w:tab w:val="right" w:leader="dot" w:pos="9350"/>
        </w:tabs>
        <w:rPr>
          <w:noProof/>
          <w:color w:val="auto"/>
          <w:sz w:val="22"/>
          <w:szCs w:val="22"/>
          <w:lang w:eastAsia="de-DE"/>
        </w:rPr>
      </w:pPr>
      <w:r>
        <w:rPr>
          <w:noProof/>
        </w:rPr>
        <w:t>Figure 9</w:t>
      </w:r>
      <w:r>
        <w:rPr>
          <w:noProof/>
        </w:rPr>
        <w:noBreakHyphen/>
        <w:t>1: Installing Papyrus Component “RSA Model Importer”</w:t>
      </w:r>
      <w:r>
        <w:rPr>
          <w:noProof/>
        </w:rPr>
        <w:tab/>
      </w:r>
      <w:r>
        <w:rPr>
          <w:noProof/>
        </w:rPr>
        <w:fldChar w:fldCharType="begin"/>
      </w:r>
      <w:r>
        <w:rPr>
          <w:noProof/>
        </w:rPr>
        <w:instrText xml:space="preserve"> PAGEREF _Toc520987294 \h </w:instrText>
      </w:r>
      <w:r>
        <w:rPr>
          <w:noProof/>
        </w:rPr>
      </w:r>
      <w:r>
        <w:rPr>
          <w:noProof/>
        </w:rPr>
        <w:fldChar w:fldCharType="separate"/>
      </w:r>
      <w:r w:rsidR="0027217D">
        <w:rPr>
          <w:noProof/>
        </w:rPr>
        <w:t>112</w:t>
      </w:r>
      <w:r>
        <w:rPr>
          <w:noProof/>
        </w:rPr>
        <w:fldChar w:fldCharType="end"/>
      </w:r>
    </w:p>
    <w:p w14:paraId="02EE7930" w14:textId="4A69F2AC" w:rsidR="00D4118B" w:rsidRPr="00D4118B" w:rsidRDefault="00D4118B">
      <w:pPr>
        <w:pStyle w:val="Abbildungsverzeichnis"/>
        <w:tabs>
          <w:tab w:val="right" w:leader="dot" w:pos="9350"/>
        </w:tabs>
        <w:rPr>
          <w:noProof/>
          <w:color w:val="auto"/>
          <w:sz w:val="22"/>
          <w:szCs w:val="22"/>
          <w:lang w:eastAsia="de-DE"/>
        </w:rPr>
      </w:pPr>
      <w:r>
        <w:rPr>
          <w:noProof/>
        </w:rPr>
        <w:t>Figure 9</w:t>
      </w:r>
      <w:r>
        <w:rPr>
          <w:noProof/>
        </w:rPr>
        <w:noBreakHyphen/>
        <w:t>2: Importing .emx Model</w:t>
      </w:r>
      <w:r>
        <w:rPr>
          <w:noProof/>
        </w:rPr>
        <w:tab/>
      </w:r>
      <w:r>
        <w:rPr>
          <w:noProof/>
        </w:rPr>
        <w:fldChar w:fldCharType="begin"/>
      </w:r>
      <w:r>
        <w:rPr>
          <w:noProof/>
        </w:rPr>
        <w:instrText xml:space="preserve"> PAGEREF _Toc520987295 \h </w:instrText>
      </w:r>
      <w:r>
        <w:rPr>
          <w:noProof/>
        </w:rPr>
      </w:r>
      <w:r>
        <w:rPr>
          <w:noProof/>
        </w:rPr>
        <w:fldChar w:fldCharType="separate"/>
      </w:r>
      <w:r w:rsidR="0027217D">
        <w:rPr>
          <w:noProof/>
        </w:rPr>
        <w:t>113</w:t>
      </w:r>
      <w:r>
        <w:rPr>
          <w:noProof/>
        </w:rPr>
        <w:fldChar w:fldCharType="end"/>
      </w:r>
    </w:p>
    <w:p w14:paraId="11ABD319" w14:textId="67165FAF" w:rsidR="00D4118B" w:rsidRPr="00D4118B" w:rsidRDefault="00D4118B">
      <w:pPr>
        <w:pStyle w:val="Abbildungsverzeichnis"/>
        <w:tabs>
          <w:tab w:val="right" w:leader="dot" w:pos="9350"/>
        </w:tabs>
        <w:rPr>
          <w:noProof/>
          <w:color w:val="auto"/>
          <w:sz w:val="22"/>
          <w:szCs w:val="22"/>
          <w:lang w:eastAsia="de-DE"/>
        </w:rPr>
      </w:pPr>
      <w:r>
        <w:rPr>
          <w:noProof/>
        </w:rPr>
        <w:t>Figure 9</w:t>
      </w:r>
      <w:r>
        <w:rPr>
          <w:noProof/>
        </w:rPr>
        <w:noBreakHyphen/>
        <w:t>3: Associated Papyrus Profile</w:t>
      </w:r>
      <w:r>
        <w:rPr>
          <w:noProof/>
        </w:rPr>
        <w:tab/>
      </w:r>
      <w:r>
        <w:rPr>
          <w:noProof/>
        </w:rPr>
        <w:fldChar w:fldCharType="begin"/>
      </w:r>
      <w:r>
        <w:rPr>
          <w:noProof/>
        </w:rPr>
        <w:instrText xml:space="preserve"> PAGEREF _Toc520987296 \h </w:instrText>
      </w:r>
      <w:r>
        <w:rPr>
          <w:noProof/>
        </w:rPr>
      </w:r>
      <w:r>
        <w:rPr>
          <w:noProof/>
        </w:rPr>
        <w:fldChar w:fldCharType="separate"/>
      </w:r>
      <w:r w:rsidR="0027217D">
        <w:rPr>
          <w:noProof/>
        </w:rPr>
        <w:t>114</w:t>
      </w:r>
      <w:r>
        <w:rPr>
          <w:noProof/>
        </w:rPr>
        <w:fldChar w:fldCharType="end"/>
      </w:r>
    </w:p>
    <w:p w14:paraId="3F058407" w14:textId="00523A44" w:rsidR="006C7D72" w:rsidRPr="006C7D72" w:rsidRDefault="006C7D72" w:rsidP="006C7D72">
      <w:r w:rsidRPr="006C7D72">
        <w:fldChar w:fldCharType="end"/>
      </w:r>
    </w:p>
    <w:p w14:paraId="51A6C819" w14:textId="77777777" w:rsidR="006C7D72" w:rsidRPr="006C7D72" w:rsidRDefault="006C7D72" w:rsidP="006C7D72">
      <w:pPr>
        <w:spacing w:after="120"/>
        <w:rPr>
          <w:rFonts w:asciiTheme="majorHAnsi" w:eastAsiaTheme="majorEastAsia" w:hAnsiTheme="majorHAnsi" w:cstheme="majorBidi"/>
          <w:b/>
          <w:bCs/>
          <w:color w:val="auto"/>
          <w:sz w:val="28"/>
          <w:szCs w:val="32"/>
        </w:rPr>
      </w:pPr>
      <w:r w:rsidRPr="006C7D72">
        <w:rPr>
          <w:rFonts w:asciiTheme="majorHAnsi" w:eastAsiaTheme="majorEastAsia" w:hAnsiTheme="majorHAnsi" w:cstheme="majorBidi"/>
          <w:b/>
          <w:bCs/>
          <w:color w:val="auto"/>
          <w:sz w:val="28"/>
          <w:szCs w:val="32"/>
        </w:rPr>
        <w:t>List of Tables</w:t>
      </w:r>
    </w:p>
    <w:p w14:paraId="46809EB8" w14:textId="1DFECDB6" w:rsidR="00D4118B" w:rsidRPr="00D4118B" w:rsidRDefault="00A433C8">
      <w:pPr>
        <w:pStyle w:val="Abbildungsverzeichnis"/>
        <w:tabs>
          <w:tab w:val="right" w:leader="dot" w:pos="9350"/>
        </w:tabs>
        <w:rPr>
          <w:noProof/>
          <w:color w:val="auto"/>
          <w:sz w:val="22"/>
          <w:szCs w:val="22"/>
          <w:lang w:eastAsia="de-DE"/>
        </w:rPr>
      </w:pPr>
      <w:r>
        <w:fldChar w:fldCharType="begin"/>
      </w:r>
      <w:r>
        <w:instrText xml:space="preserve"> TOC \c "Table" </w:instrText>
      </w:r>
      <w:r>
        <w:fldChar w:fldCharType="separate"/>
      </w:r>
      <w:r w:rsidR="00D4118B" w:rsidRPr="00D1242E">
        <w:rPr>
          <w:rFonts w:ascii="Calibri" w:eastAsia="Times New Roman" w:hAnsi="Calibri" w:cs="Times New Roman"/>
          <w:b/>
          <w:bCs/>
          <w:noProof/>
          <w:color w:val="365F91"/>
          <w:lang w:eastAsia="zh-CN"/>
        </w:rPr>
        <w:t>Table 1: Attributes for [cl.name/]</w:t>
      </w:r>
      <w:r w:rsidR="00D4118B">
        <w:rPr>
          <w:noProof/>
        </w:rPr>
        <w:tab/>
      </w:r>
      <w:r w:rsidR="00D4118B">
        <w:rPr>
          <w:noProof/>
        </w:rPr>
        <w:fldChar w:fldCharType="begin"/>
      </w:r>
      <w:r w:rsidR="00D4118B">
        <w:rPr>
          <w:noProof/>
        </w:rPr>
        <w:instrText xml:space="preserve"> PAGEREF _Toc520987297 \h </w:instrText>
      </w:r>
      <w:r w:rsidR="00D4118B">
        <w:rPr>
          <w:noProof/>
        </w:rPr>
      </w:r>
      <w:r w:rsidR="00D4118B">
        <w:rPr>
          <w:noProof/>
        </w:rPr>
        <w:fldChar w:fldCharType="separate"/>
      </w:r>
      <w:r w:rsidR="0027217D">
        <w:rPr>
          <w:noProof/>
        </w:rPr>
        <w:t>91</w:t>
      </w:r>
      <w:r w:rsidR="00D4118B">
        <w:rPr>
          <w:noProof/>
        </w:rPr>
        <w:fldChar w:fldCharType="end"/>
      </w:r>
    </w:p>
    <w:p w14:paraId="4F55CEB6" w14:textId="090654DB" w:rsidR="00D4118B" w:rsidRPr="00D4118B" w:rsidRDefault="00D4118B">
      <w:pPr>
        <w:pStyle w:val="Abbildungsverzeichnis"/>
        <w:tabs>
          <w:tab w:val="right" w:leader="dot" w:pos="9350"/>
        </w:tabs>
        <w:rPr>
          <w:noProof/>
          <w:color w:val="auto"/>
          <w:sz w:val="22"/>
          <w:szCs w:val="22"/>
          <w:lang w:eastAsia="de-DE"/>
        </w:rPr>
      </w:pPr>
      <w:r w:rsidRPr="00D1242E">
        <w:rPr>
          <w:rFonts w:ascii="Calibri" w:hAnsi="Calibri" w:cs="Times New Roman"/>
          <w:noProof/>
        </w:rPr>
        <w:t>Table 2:</w:t>
      </w:r>
      <w:r w:rsidRPr="00D1242E">
        <w:rPr>
          <w:rFonts w:ascii="Calibri" w:hAnsi="Calibri" w:cs="Times New Roman"/>
          <w:noProof/>
          <w:lang w:eastAsia="zh-CN"/>
        </w:rPr>
        <w:t xml:space="preserve"> Attributes</w:t>
      </w:r>
      <w:r w:rsidRPr="00D1242E">
        <w:rPr>
          <w:rFonts w:ascii="Calibri" w:hAnsi="Calibri" w:cs="Times New Roman"/>
          <w:noProof/>
        </w:rPr>
        <w:t xml:space="preserve"> </w:t>
      </w:r>
      <w:r w:rsidRPr="00D1242E">
        <w:rPr>
          <w:rFonts w:ascii="Calibri" w:hAnsi="Calibri" w:cs="Times New Roman"/>
          <w:noProof/>
          <w:lang w:eastAsia="zh-CN"/>
        </w:rPr>
        <w:t>for [dt.name/]</w:t>
      </w:r>
      <w:r>
        <w:rPr>
          <w:noProof/>
        </w:rPr>
        <w:tab/>
      </w:r>
      <w:r>
        <w:rPr>
          <w:noProof/>
        </w:rPr>
        <w:fldChar w:fldCharType="begin"/>
      </w:r>
      <w:r>
        <w:rPr>
          <w:noProof/>
        </w:rPr>
        <w:instrText xml:space="preserve"> PAGEREF _Toc520987298 \h </w:instrText>
      </w:r>
      <w:r>
        <w:rPr>
          <w:noProof/>
        </w:rPr>
      </w:r>
      <w:r>
        <w:rPr>
          <w:noProof/>
        </w:rPr>
        <w:fldChar w:fldCharType="separate"/>
      </w:r>
      <w:r w:rsidR="0027217D">
        <w:rPr>
          <w:noProof/>
        </w:rPr>
        <w:t>93</w:t>
      </w:r>
      <w:r>
        <w:rPr>
          <w:noProof/>
        </w:rPr>
        <w:fldChar w:fldCharType="end"/>
      </w:r>
    </w:p>
    <w:p w14:paraId="29E7FC1A" w14:textId="28DBC0C1" w:rsidR="00D4118B" w:rsidRPr="00D4118B" w:rsidRDefault="00D4118B">
      <w:pPr>
        <w:pStyle w:val="Abbildungsverzeichnis"/>
        <w:tabs>
          <w:tab w:val="right" w:leader="dot" w:pos="9350"/>
        </w:tabs>
        <w:rPr>
          <w:noProof/>
          <w:color w:val="auto"/>
          <w:sz w:val="22"/>
          <w:szCs w:val="22"/>
          <w:lang w:eastAsia="de-DE"/>
        </w:rPr>
      </w:pPr>
      <w:r>
        <w:rPr>
          <w:noProof/>
        </w:rPr>
        <w:t>Table 3: Attributes for [cl.name/]</w:t>
      </w:r>
      <w:r>
        <w:rPr>
          <w:noProof/>
        </w:rPr>
        <w:tab/>
      </w:r>
      <w:r>
        <w:rPr>
          <w:noProof/>
        </w:rPr>
        <w:fldChar w:fldCharType="begin"/>
      </w:r>
      <w:r>
        <w:rPr>
          <w:noProof/>
        </w:rPr>
        <w:instrText xml:space="preserve"> PAGEREF _Toc520987299 \h </w:instrText>
      </w:r>
      <w:r>
        <w:rPr>
          <w:noProof/>
        </w:rPr>
      </w:r>
      <w:r>
        <w:rPr>
          <w:noProof/>
        </w:rPr>
        <w:fldChar w:fldCharType="separate"/>
      </w:r>
      <w:r w:rsidR="0027217D">
        <w:rPr>
          <w:noProof/>
        </w:rPr>
        <w:t>98</w:t>
      </w:r>
      <w:r>
        <w:rPr>
          <w:noProof/>
        </w:rPr>
        <w:fldChar w:fldCharType="end"/>
      </w:r>
    </w:p>
    <w:p w14:paraId="43BF3F12" w14:textId="3DA0B66B" w:rsidR="00D4118B" w:rsidRPr="00D4118B" w:rsidRDefault="00D4118B">
      <w:pPr>
        <w:pStyle w:val="Abbildungsverzeichnis"/>
        <w:tabs>
          <w:tab w:val="right" w:leader="dot" w:pos="9350"/>
        </w:tabs>
        <w:rPr>
          <w:noProof/>
          <w:color w:val="auto"/>
          <w:sz w:val="22"/>
          <w:szCs w:val="22"/>
          <w:lang w:eastAsia="de-DE"/>
        </w:rPr>
      </w:pPr>
      <w:r>
        <w:rPr>
          <w:noProof/>
        </w:rPr>
        <w:t>Table 4: Attributes for [cl.name/]</w:t>
      </w:r>
      <w:r>
        <w:rPr>
          <w:noProof/>
        </w:rPr>
        <w:tab/>
      </w:r>
      <w:r>
        <w:rPr>
          <w:noProof/>
        </w:rPr>
        <w:fldChar w:fldCharType="begin"/>
      </w:r>
      <w:r>
        <w:rPr>
          <w:noProof/>
        </w:rPr>
        <w:instrText xml:space="preserve"> PAGEREF _Toc520987300 \h </w:instrText>
      </w:r>
      <w:r>
        <w:rPr>
          <w:noProof/>
        </w:rPr>
      </w:r>
      <w:r>
        <w:rPr>
          <w:noProof/>
        </w:rPr>
        <w:fldChar w:fldCharType="separate"/>
      </w:r>
      <w:r w:rsidR="0027217D">
        <w:rPr>
          <w:noProof/>
        </w:rPr>
        <w:t>98</w:t>
      </w:r>
      <w:r>
        <w:rPr>
          <w:noProof/>
        </w:rPr>
        <w:fldChar w:fldCharType="end"/>
      </w:r>
    </w:p>
    <w:p w14:paraId="1AE37646" w14:textId="0F40F481" w:rsidR="00D4118B" w:rsidRPr="00646721" w:rsidRDefault="00D4118B">
      <w:pPr>
        <w:pStyle w:val="Abbildungsverzeichnis"/>
        <w:tabs>
          <w:tab w:val="right" w:leader="dot" w:pos="9350"/>
        </w:tabs>
        <w:rPr>
          <w:noProof/>
          <w:color w:val="auto"/>
          <w:sz w:val="22"/>
          <w:szCs w:val="22"/>
          <w:lang w:eastAsia="de-DE"/>
        </w:rPr>
      </w:pPr>
      <w:r>
        <w:rPr>
          <w:noProof/>
        </w:rPr>
        <w:t>Table 5: Attributes for [dt.name/]</w:t>
      </w:r>
      <w:r>
        <w:rPr>
          <w:noProof/>
        </w:rPr>
        <w:tab/>
      </w:r>
      <w:r>
        <w:rPr>
          <w:noProof/>
        </w:rPr>
        <w:fldChar w:fldCharType="begin"/>
      </w:r>
      <w:r>
        <w:rPr>
          <w:noProof/>
        </w:rPr>
        <w:instrText xml:space="preserve"> PAGEREF _Toc520987301 \h </w:instrText>
      </w:r>
      <w:r>
        <w:rPr>
          <w:noProof/>
        </w:rPr>
      </w:r>
      <w:r>
        <w:rPr>
          <w:noProof/>
        </w:rPr>
        <w:fldChar w:fldCharType="separate"/>
      </w:r>
      <w:r w:rsidR="0027217D">
        <w:rPr>
          <w:noProof/>
        </w:rPr>
        <w:t>100</w:t>
      </w:r>
      <w:r>
        <w:rPr>
          <w:noProof/>
        </w:rPr>
        <w:fldChar w:fldCharType="end"/>
      </w:r>
    </w:p>
    <w:p w14:paraId="233D2204" w14:textId="301EE224" w:rsidR="00D4118B" w:rsidRPr="00646721" w:rsidRDefault="00D4118B">
      <w:pPr>
        <w:pStyle w:val="Abbildungsverzeichnis"/>
        <w:tabs>
          <w:tab w:val="right" w:leader="dot" w:pos="9350"/>
        </w:tabs>
        <w:rPr>
          <w:noProof/>
          <w:color w:val="auto"/>
          <w:sz w:val="22"/>
          <w:szCs w:val="22"/>
          <w:lang w:eastAsia="de-DE"/>
        </w:rPr>
      </w:pPr>
      <w:r>
        <w:rPr>
          <w:noProof/>
        </w:rPr>
        <w:t>Table 6: Attributes for [cl.name/]</w:t>
      </w:r>
      <w:r>
        <w:rPr>
          <w:noProof/>
        </w:rPr>
        <w:tab/>
      </w:r>
      <w:r>
        <w:rPr>
          <w:noProof/>
        </w:rPr>
        <w:fldChar w:fldCharType="begin"/>
      </w:r>
      <w:r>
        <w:rPr>
          <w:noProof/>
        </w:rPr>
        <w:instrText xml:space="preserve"> PAGEREF _Toc520987302 \h </w:instrText>
      </w:r>
      <w:r>
        <w:rPr>
          <w:noProof/>
        </w:rPr>
      </w:r>
      <w:r>
        <w:rPr>
          <w:noProof/>
        </w:rPr>
        <w:fldChar w:fldCharType="separate"/>
      </w:r>
      <w:r w:rsidR="0027217D">
        <w:rPr>
          <w:noProof/>
        </w:rPr>
        <w:t>101</w:t>
      </w:r>
      <w:r>
        <w:rPr>
          <w:noProof/>
        </w:rPr>
        <w:fldChar w:fldCharType="end"/>
      </w:r>
    </w:p>
    <w:p w14:paraId="7B4EAAF9" w14:textId="592F4044" w:rsidR="00D4118B" w:rsidRPr="00646721" w:rsidRDefault="00D4118B">
      <w:pPr>
        <w:pStyle w:val="Abbildungsverzeichnis"/>
        <w:tabs>
          <w:tab w:val="right" w:leader="dot" w:pos="9350"/>
        </w:tabs>
        <w:rPr>
          <w:noProof/>
          <w:color w:val="auto"/>
          <w:sz w:val="22"/>
          <w:szCs w:val="22"/>
          <w:lang w:eastAsia="de-DE"/>
        </w:rPr>
      </w:pPr>
      <w:r>
        <w:rPr>
          <w:noProof/>
        </w:rPr>
        <w:t>Table 7: Attributes for [dt.name/]</w:t>
      </w:r>
      <w:r>
        <w:rPr>
          <w:noProof/>
        </w:rPr>
        <w:tab/>
      </w:r>
      <w:r>
        <w:rPr>
          <w:noProof/>
        </w:rPr>
        <w:fldChar w:fldCharType="begin"/>
      </w:r>
      <w:r>
        <w:rPr>
          <w:noProof/>
        </w:rPr>
        <w:instrText xml:space="preserve"> PAGEREF _Toc520987303 \h </w:instrText>
      </w:r>
      <w:r>
        <w:rPr>
          <w:noProof/>
        </w:rPr>
      </w:r>
      <w:r>
        <w:rPr>
          <w:noProof/>
        </w:rPr>
        <w:fldChar w:fldCharType="separate"/>
      </w:r>
      <w:r w:rsidR="0027217D">
        <w:rPr>
          <w:noProof/>
        </w:rPr>
        <w:t>104</w:t>
      </w:r>
      <w:r>
        <w:rPr>
          <w:noProof/>
        </w:rPr>
        <w:fldChar w:fldCharType="end"/>
      </w:r>
    </w:p>
    <w:p w14:paraId="14020327" w14:textId="084F7169" w:rsidR="00D4118B" w:rsidRPr="00646721" w:rsidRDefault="00D4118B">
      <w:pPr>
        <w:pStyle w:val="Abbildungsverzeichnis"/>
        <w:tabs>
          <w:tab w:val="right" w:leader="dot" w:pos="9350"/>
        </w:tabs>
        <w:rPr>
          <w:noProof/>
          <w:color w:val="auto"/>
          <w:sz w:val="22"/>
          <w:szCs w:val="22"/>
          <w:lang w:eastAsia="de-DE"/>
        </w:rPr>
      </w:pPr>
      <w:r>
        <w:rPr>
          <w:noProof/>
        </w:rPr>
        <w:t>Table 8: Attributes for [cl.name/]</w:t>
      </w:r>
      <w:r>
        <w:rPr>
          <w:noProof/>
        </w:rPr>
        <w:tab/>
      </w:r>
      <w:r>
        <w:rPr>
          <w:noProof/>
        </w:rPr>
        <w:fldChar w:fldCharType="begin"/>
      </w:r>
      <w:r>
        <w:rPr>
          <w:noProof/>
        </w:rPr>
        <w:instrText xml:space="preserve"> PAGEREF _Toc520987304 \h </w:instrText>
      </w:r>
      <w:r>
        <w:rPr>
          <w:noProof/>
        </w:rPr>
      </w:r>
      <w:r>
        <w:rPr>
          <w:noProof/>
        </w:rPr>
        <w:fldChar w:fldCharType="separate"/>
      </w:r>
      <w:r w:rsidR="0027217D">
        <w:rPr>
          <w:noProof/>
        </w:rPr>
        <w:t>109</w:t>
      </w:r>
      <w:r>
        <w:rPr>
          <w:noProof/>
        </w:rPr>
        <w:fldChar w:fldCharType="end"/>
      </w:r>
    </w:p>
    <w:p w14:paraId="530E2E79" w14:textId="34AF5C9C" w:rsidR="00CE41BB" w:rsidRPr="00B64330" w:rsidRDefault="00A433C8" w:rsidP="00A433C8">
      <w:r>
        <w:fldChar w:fldCharType="end"/>
      </w:r>
    </w:p>
    <w:p w14:paraId="5F11707F" w14:textId="53AB2E93" w:rsidR="006C7D72" w:rsidRPr="006C7D72" w:rsidRDefault="006C7D72" w:rsidP="006C7D72">
      <w:r w:rsidRPr="006C7D72">
        <w:br w:type="page"/>
      </w:r>
    </w:p>
    <w:p w14:paraId="75B189B5" w14:textId="77777777" w:rsidR="00D65A87" w:rsidRPr="001D1C3F" w:rsidRDefault="00D65A87" w:rsidP="00DF621F">
      <w:pPr>
        <w:pStyle w:val="Inhaltsverzeichnisberschrift"/>
        <w:outlineLvl w:val="0"/>
      </w:pPr>
      <w:bookmarkStart w:id="9" w:name="_Toc511379122"/>
      <w:r w:rsidRPr="001D1C3F">
        <w:lastRenderedPageBreak/>
        <w:t>Document History</w:t>
      </w:r>
      <w:bookmarkEnd w:id="9"/>
    </w:p>
    <w:tbl>
      <w:tblPr>
        <w:tblStyle w:val="Tabellenraster"/>
        <w:tblW w:w="0" w:type="auto"/>
        <w:tblLook w:val="01E0" w:firstRow="1" w:lastRow="1" w:firstColumn="1" w:lastColumn="1" w:noHBand="0" w:noVBand="0"/>
      </w:tblPr>
      <w:tblGrid>
        <w:gridCol w:w="916"/>
        <w:gridCol w:w="1489"/>
        <w:gridCol w:w="7171"/>
      </w:tblGrid>
      <w:tr w:rsidR="00D65A87" w:rsidRPr="001D1C3F" w14:paraId="107158AB" w14:textId="77777777" w:rsidTr="00F45D90">
        <w:trPr>
          <w:cantSplit/>
          <w:trHeight w:val="548"/>
        </w:trPr>
        <w:tc>
          <w:tcPr>
            <w:tcW w:w="916" w:type="dxa"/>
            <w:shd w:val="clear" w:color="auto" w:fill="FFFF99"/>
          </w:tcPr>
          <w:p w14:paraId="36FCE22F" w14:textId="77777777" w:rsidR="00D65A87" w:rsidRPr="001D1C3F" w:rsidRDefault="00D65A87" w:rsidP="00D65A87">
            <w:pPr>
              <w:keepNext/>
              <w:spacing w:before="120" w:after="120"/>
              <w:rPr>
                <w:b/>
                <w:sz w:val="20"/>
                <w:szCs w:val="20"/>
              </w:rPr>
            </w:pPr>
            <w:r w:rsidRPr="001D1C3F">
              <w:rPr>
                <w:b/>
                <w:sz w:val="20"/>
                <w:szCs w:val="20"/>
              </w:rPr>
              <w:t>Version</w:t>
            </w:r>
          </w:p>
        </w:tc>
        <w:tc>
          <w:tcPr>
            <w:tcW w:w="1489" w:type="dxa"/>
            <w:shd w:val="clear" w:color="auto" w:fill="FFFF99"/>
          </w:tcPr>
          <w:p w14:paraId="1E7E019D" w14:textId="77777777" w:rsidR="00D65A87" w:rsidRPr="001D1C3F" w:rsidRDefault="00D65A87" w:rsidP="00D65A87">
            <w:pPr>
              <w:keepNext/>
              <w:spacing w:before="120" w:after="120"/>
              <w:rPr>
                <w:b/>
                <w:sz w:val="20"/>
                <w:szCs w:val="20"/>
              </w:rPr>
            </w:pPr>
            <w:r w:rsidRPr="001D1C3F">
              <w:rPr>
                <w:b/>
                <w:sz w:val="20"/>
                <w:szCs w:val="20"/>
              </w:rPr>
              <w:t>Date</w:t>
            </w:r>
          </w:p>
        </w:tc>
        <w:tc>
          <w:tcPr>
            <w:tcW w:w="7171" w:type="dxa"/>
            <w:shd w:val="clear" w:color="auto" w:fill="FFFF99"/>
          </w:tcPr>
          <w:p w14:paraId="6310A406" w14:textId="77777777" w:rsidR="00D65A87" w:rsidRPr="001D1C3F" w:rsidRDefault="00D65A87" w:rsidP="00D65A87">
            <w:pPr>
              <w:keepNext/>
              <w:spacing w:before="120" w:after="120"/>
              <w:rPr>
                <w:b/>
                <w:sz w:val="20"/>
                <w:szCs w:val="20"/>
              </w:rPr>
            </w:pPr>
            <w:r w:rsidRPr="001D1C3F">
              <w:rPr>
                <w:b/>
                <w:sz w:val="20"/>
                <w:szCs w:val="20"/>
              </w:rPr>
              <w:t>Description of Change</w:t>
            </w:r>
          </w:p>
        </w:tc>
      </w:tr>
      <w:tr w:rsidR="004C3854" w:rsidRPr="001D1C3F" w14:paraId="3BBC12A8" w14:textId="77777777" w:rsidTr="00F45D90">
        <w:trPr>
          <w:cantSplit/>
          <w:tblHeader w:val="0"/>
        </w:trPr>
        <w:tc>
          <w:tcPr>
            <w:tcW w:w="916" w:type="dxa"/>
          </w:tcPr>
          <w:p w14:paraId="67634D78" w14:textId="77777777" w:rsidR="004C3854" w:rsidRPr="001D1C3F" w:rsidRDefault="006B624F" w:rsidP="00ED4DD7">
            <w:pPr>
              <w:spacing w:beforeLines="40" w:before="96" w:afterLines="40" w:after="96"/>
              <w:rPr>
                <w:sz w:val="20"/>
                <w:szCs w:val="20"/>
              </w:rPr>
            </w:pPr>
            <w:r>
              <w:rPr>
                <w:sz w:val="20"/>
                <w:szCs w:val="20"/>
              </w:rPr>
              <w:t>1.0</w:t>
            </w:r>
          </w:p>
        </w:tc>
        <w:tc>
          <w:tcPr>
            <w:tcW w:w="1489" w:type="dxa"/>
          </w:tcPr>
          <w:p w14:paraId="679FDB05" w14:textId="77777777" w:rsidR="00ED391E" w:rsidRDefault="004C3854" w:rsidP="008053CE">
            <w:pPr>
              <w:spacing w:beforeLines="40" w:before="96" w:afterLines="40" w:after="96"/>
              <w:rPr>
                <w:rFonts w:eastAsiaTheme="majorEastAsia" w:cstheme="majorBidi"/>
                <w:b/>
                <w:bCs/>
                <w:sz w:val="20"/>
                <w:szCs w:val="20"/>
              </w:rPr>
            </w:pPr>
            <w:r>
              <w:rPr>
                <w:sz w:val="20"/>
                <w:szCs w:val="20"/>
              </w:rPr>
              <w:t>March 13, 2015</w:t>
            </w:r>
          </w:p>
        </w:tc>
        <w:tc>
          <w:tcPr>
            <w:tcW w:w="7171" w:type="dxa"/>
          </w:tcPr>
          <w:p w14:paraId="7AA23444" w14:textId="77777777" w:rsidR="00ED391E" w:rsidRDefault="006B624F" w:rsidP="008053CE">
            <w:pPr>
              <w:spacing w:beforeLines="40" w:before="96" w:afterLines="40" w:after="96"/>
              <w:rPr>
                <w:rFonts w:eastAsiaTheme="majorEastAsia" w:cstheme="majorBidi"/>
                <w:b/>
                <w:bCs/>
                <w:sz w:val="20"/>
                <w:szCs w:val="20"/>
              </w:rPr>
            </w:pPr>
            <w:r>
              <w:rPr>
                <w:sz w:val="20"/>
                <w:szCs w:val="20"/>
              </w:rPr>
              <w:t>Initial version</w:t>
            </w:r>
          </w:p>
        </w:tc>
      </w:tr>
      <w:tr w:rsidR="00AE66D9" w:rsidRPr="001D1C3F" w14:paraId="1EBDCB3D" w14:textId="77777777" w:rsidTr="00F45D90">
        <w:tblPrEx>
          <w:tblLook w:val="04A0" w:firstRow="1" w:lastRow="0" w:firstColumn="1" w:lastColumn="0" w:noHBand="0" w:noVBand="1"/>
        </w:tblPrEx>
        <w:trPr>
          <w:cantSplit/>
          <w:tblHeader w:val="0"/>
        </w:trPr>
        <w:tc>
          <w:tcPr>
            <w:tcW w:w="916" w:type="dxa"/>
          </w:tcPr>
          <w:p w14:paraId="39249DE9" w14:textId="77777777" w:rsidR="00AE66D9" w:rsidRDefault="00AE66D9" w:rsidP="00ED4DD7">
            <w:pPr>
              <w:spacing w:beforeLines="40" w:before="96" w:afterLines="40" w:after="96"/>
              <w:rPr>
                <w:sz w:val="20"/>
                <w:szCs w:val="20"/>
              </w:rPr>
            </w:pPr>
            <w:r>
              <w:rPr>
                <w:sz w:val="20"/>
                <w:szCs w:val="20"/>
              </w:rPr>
              <w:t>1.</w:t>
            </w:r>
            <w:r w:rsidR="00542F34">
              <w:rPr>
                <w:sz w:val="20"/>
                <w:szCs w:val="20"/>
              </w:rPr>
              <w:t>1</w:t>
            </w:r>
          </w:p>
        </w:tc>
        <w:tc>
          <w:tcPr>
            <w:tcW w:w="1489" w:type="dxa"/>
          </w:tcPr>
          <w:p w14:paraId="4CCAB62E" w14:textId="77777777" w:rsidR="00ED391E" w:rsidRDefault="00BD7D13" w:rsidP="008053CE">
            <w:pPr>
              <w:spacing w:beforeLines="40" w:before="96" w:afterLines="40" w:after="96"/>
              <w:rPr>
                <w:rFonts w:eastAsiaTheme="majorEastAsia" w:cstheme="majorBidi"/>
                <w:b/>
                <w:bCs/>
                <w:sz w:val="20"/>
                <w:szCs w:val="20"/>
              </w:rPr>
            </w:pPr>
            <w:r>
              <w:rPr>
                <w:sz w:val="20"/>
                <w:szCs w:val="20"/>
              </w:rPr>
              <w:t xml:space="preserve">Nov. </w:t>
            </w:r>
            <w:r w:rsidR="00A80589">
              <w:rPr>
                <w:sz w:val="20"/>
                <w:szCs w:val="20"/>
              </w:rPr>
              <w:t>30</w:t>
            </w:r>
            <w:r w:rsidR="00AE66D9">
              <w:rPr>
                <w:sz w:val="20"/>
                <w:szCs w:val="20"/>
              </w:rPr>
              <w:t>, 2015</w:t>
            </w:r>
          </w:p>
        </w:tc>
        <w:tc>
          <w:tcPr>
            <w:tcW w:w="7171" w:type="dxa"/>
          </w:tcPr>
          <w:p w14:paraId="17BBE7F1" w14:textId="5461E378" w:rsidR="00ED391E" w:rsidRDefault="004315A6" w:rsidP="008053CE">
            <w:pPr>
              <w:spacing w:beforeLines="40" w:before="96" w:afterLines="40" w:after="96"/>
              <w:rPr>
                <w:rFonts w:eastAsiaTheme="majorEastAsia" w:cstheme="majorBidi"/>
                <w:b/>
                <w:bCs/>
                <w:sz w:val="20"/>
                <w:szCs w:val="20"/>
              </w:rPr>
            </w:pPr>
            <w:r>
              <w:rPr>
                <w:sz w:val="20"/>
                <w:szCs w:val="20"/>
              </w:rPr>
              <w:t xml:space="preserve">Version </w:t>
            </w:r>
            <w:r w:rsidR="00542F34">
              <w:rPr>
                <w:sz w:val="20"/>
                <w:szCs w:val="20"/>
              </w:rPr>
              <w:t>1.1</w:t>
            </w:r>
            <w:r w:rsidR="00D4118B">
              <w:rPr>
                <w:sz w:val="20"/>
                <w:szCs w:val="20"/>
              </w:rPr>
              <w:br/>
              <w:t>A s</w:t>
            </w:r>
            <w:r w:rsidR="00D4118B" w:rsidRPr="00122D33">
              <w:rPr>
                <w:sz w:val="20"/>
                <w:szCs w:val="20"/>
              </w:rPr>
              <w:t>ummary of main changes between version 1.0 and 1.1</w:t>
            </w:r>
            <w:r w:rsidR="00D4118B">
              <w:rPr>
                <w:sz w:val="20"/>
                <w:szCs w:val="20"/>
              </w:rPr>
              <w:t xml:space="preserve"> is contained in section </w:t>
            </w:r>
            <w:r w:rsidR="00D4118B">
              <w:rPr>
                <w:sz w:val="20"/>
                <w:szCs w:val="20"/>
              </w:rPr>
              <w:fldChar w:fldCharType="begin"/>
            </w:r>
            <w:r w:rsidR="00D4118B">
              <w:rPr>
                <w:sz w:val="20"/>
                <w:szCs w:val="20"/>
              </w:rPr>
              <w:instrText xml:space="preserve"> REF _Ref520986921 \r \h </w:instrText>
            </w:r>
            <w:r w:rsidR="00D4118B">
              <w:rPr>
                <w:sz w:val="20"/>
                <w:szCs w:val="20"/>
              </w:rPr>
            </w:r>
            <w:r w:rsidR="00D4118B">
              <w:rPr>
                <w:sz w:val="20"/>
                <w:szCs w:val="20"/>
              </w:rPr>
              <w:fldChar w:fldCharType="separate"/>
            </w:r>
            <w:r w:rsidR="00D4118B">
              <w:rPr>
                <w:sz w:val="20"/>
                <w:szCs w:val="20"/>
              </w:rPr>
              <w:t>10.1</w:t>
            </w:r>
            <w:r w:rsidR="00D4118B">
              <w:rPr>
                <w:sz w:val="20"/>
                <w:szCs w:val="20"/>
              </w:rPr>
              <w:fldChar w:fldCharType="end"/>
            </w:r>
            <w:r w:rsidR="00D4118B">
              <w:rPr>
                <w:sz w:val="20"/>
                <w:szCs w:val="20"/>
              </w:rPr>
              <w:t>.</w:t>
            </w:r>
          </w:p>
        </w:tc>
      </w:tr>
      <w:tr w:rsidR="00BA66CD" w:rsidRPr="001D1C3F" w14:paraId="7DCC6951" w14:textId="77777777" w:rsidTr="00F45D90">
        <w:tblPrEx>
          <w:tblLook w:val="04A0" w:firstRow="1" w:lastRow="0" w:firstColumn="1" w:lastColumn="0" w:noHBand="0" w:noVBand="1"/>
        </w:tblPrEx>
        <w:trPr>
          <w:cantSplit/>
          <w:tblHeader w:val="0"/>
        </w:trPr>
        <w:tc>
          <w:tcPr>
            <w:tcW w:w="916" w:type="dxa"/>
          </w:tcPr>
          <w:p w14:paraId="722AAFF5" w14:textId="77777777" w:rsidR="00BA66CD" w:rsidRDefault="00BA66CD" w:rsidP="00ED4DD7">
            <w:pPr>
              <w:spacing w:beforeLines="40" w:before="96" w:afterLines="40" w:after="96"/>
              <w:rPr>
                <w:sz w:val="20"/>
                <w:szCs w:val="20"/>
              </w:rPr>
            </w:pPr>
            <w:r>
              <w:rPr>
                <w:sz w:val="20"/>
                <w:szCs w:val="20"/>
              </w:rPr>
              <w:t>1.2</w:t>
            </w:r>
          </w:p>
        </w:tc>
        <w:tc>
          <w:tcPr>
            <w:tcW w:w="1489" w:type="dxa"/>
          </w:tcPr>
          <w:p w14:paraId="6AAD512C" w14:textId="77777777" w:rsidR="00ED391E" w:rsidRDefault="00BA66CD" w:rsidP="008053CE">
            <w:pPr>
              <w:spacing w:beforeLines="40" w:before="96" w:afterLines="40" w:after="96"/>
              <w:rPr>
                <w:rFonts w:eastAsiaTheme="majorEastAsia" w:cstheme="majorBidi"/>
                <w:b/>
                <w:bCs/>
                <w:sz w:val="20"/>
                <w:szCs w:val="20"/>
              </w:rPr>
            </w:pPr>
            <w:r>
              <w:rPr>
                <w:sz w:val="20"/>
                <w:szCs w:val="20"/>
              </w:rPr>
              <w:t>Sept. 20, 2016</w:t>
            </w:r>
          </w:p>
        </w:tc>
        <w:tc>
          <w:tcPr>
            <w:tcW w:w="7171" w:type="dxa"/>
          </w:tcPr>
          <w:p w14:paraId="160FF8E7" w14:textId="6C7DBA32" w:rsidR="00ED391E" w:rsidRDefault="00BA66CD" w:rsidP="008053CE">
            <w:pPr>
              <w:spacing w:beforeLines="40" w:before="96" w:afterLines="40" w:after="96"/>
              <w:rPr>
                <w:rFonts w:eastAsiaTheme="majorEastAsia" w:cstheme="majorBidi"/>
                <w:b/>
                <w:bCs/>
                <w:sz w:val="20"/>
                <w:szCs w:val="20"/>
              </w:rPr>
            </w:pPr>
            <w:r>
              <w:rPr>
                <w:sz w:val="20"/>
                <w:szCs w:val="20"/>
              </w:rPr>
              <w:t>Version 1.2</w:t>
            </w:r>
            <w:r w:rsidR="00D4118B">
              <w:rPr>
                <w:sz w:val="20"/>
                <w:szCs w:val="20"/>
              </w:rPr>
              <w:br/>
              <w:t>A s</w:t>
            </w:r>
            <w:r w:rsidR="00D4118B" w:rsidRPr="00122D33">
              <w:rPr>
                <w:sz w:val="20"/>
                <w:szCs w:val="20"/>
              </w:rPr>
              <w:t>ummary of main changes between version 1.</w:t>
            </w:r>
            <w:r w:rsidR="00D4118B">
              <w:rPr>
                <w:sz w:val="20"/>
                <w:szCs w:val="20"/>
              </w:rPr>
              <w:t>1</w:t>
            </w:r>
            <w:r w:rsidR="00D4118B" w:rsidRPr="00122D33">
              <w:rPr>
                <w:sz w:val="20"/>
                <w:szCs w:val="20"/>
              </w:rPr>
              <w:t xml:space="preserve"> and 1.</w:t>
            </w:r>
            <w:r w:rsidR="00D4118B">
              <w:rPr>
                <w:sz w:val="20"/>
                <w:szCs w:val="20"/>
              </w:rPr>
              <w:t xml:space="preserve">2 is contained in section </w:t>
            </w:r>
            <w:r w:rsidR="00D4118B">
              <w:rPr>
                <w:sz w:val="20"/>
                <w:szCs w:val="20"/>
              </w:rPr>
              <w:fldChar w:fldCharType="begin"/>
            </w:r>
            <w:r w:rsidR="00D4118B">
              <w:rPr>
                <w:sz w:val="20"/>
                <w:szCs w:val="20"/>
              </w:rPr>
              <w:instrText xml:space="preserve"> REF _Ref520986920 \r \h </w:instrText>
            </w:r>
            <w:r w:rsidR="00D4118B">
              <w:rPr>
                <w:sz w:val="20"/>
                <w:szCs w:val="20"/>
              </w:rPr>
            </w:r>
            <w:r w:rsidR="00D4118B">
              <w:rPr>
                <w:sz w:val="20"/>
                <w:szCs w:val="20"/>
              </w:rPr>
              <w:fldChar w:fldCharType="separate"/>
            </w:r>
            <w:r w:rsidR="00D4118B">
              <w:rPr>
                <w:sz w:val="20"/>
                <w:szCs w:val="20"/>
              </w:rPr>
              <w:t>10.2</w:t>
            </w:r>
            <w:r w:rsidR="00D4118B">
              <w:rPr>
                <w:sz w:val="20"/>
                <w:szCs w:val="20"/>
              </w:rPr>
              <w:fldChar w:fldCharType="end"/>
            </w:r>
            <w:r w:rsidR="00D4118B">
              <w:rPr>
                <w:sz w:val="20"/>
                <w:szCs w:val="20"/>
              </w:rPr>
              <w:t>.</w:t>
            </w:r>
          </w:p>
        </w:tc>
      </w:tr>
      <w:tr w:rsidR="002A3E13" w:rsidRPr="001D1C3F" w14:paraId="36D5A524" w14:textId="77777777" w:rsidTr="00F45D90">
        <w:tblPrEx>
          <w:tblLook w:val="04A0" w:firstRow="1" w:lastRow="0" w:firstColumn="1" w:lastColumn="0" w:noHBand="0" w:noVBand="1"/>
        </w:tblPrEx>
        <w:trPr>
          <w:cantSplit/>
          <w:tblHeader w:val="0"/>
        </w:trPr>
        <w:tc>
          <w:tcPr>
            <w:tcW w:w="916" w:type="dxa"/>
          </w:tcPr>
          <w:p w14:paraId="2E4CD54F" w14:textId="347C680C" w:rsidR="002A3E13" w:rsidRDefault="002A3E13" w:rsidP="002A3E13">
            <w:pPr>
              <w:spacing w:beforeLines="40" w:before="96" w:afterLines="40" w:after="96"/>
              <w:rPr>
                <w:sz w:val="20"/>
                <w:szCs w:val="20"/>
              </w:rPr>
            </w:pPr>
            <w:r>
              <w:rPr>
                <w:sz w:val="20"/>
                <w:szCs w:val="20"/>
              </w:rPr>
              <w:t>1.3</w:t>
            </w:r>
          </w:p>
        </w:tc>
        <w:tc>
          <w:tcPr>
            <w:tcW w:w="1489" w:type="dxa"/>
          </w:tcPr>
          <w:p w14:paraId="54A00493" w14:textId="2C2E6B38" w:rsidR="002A3E13" w:rsidRDefault="002A3E13" w:rsidP="002A3E13">
            <w:pPr>
              <w:spacing w:beforeLines="40" w:before="96" w:afterLines="40" w:after="96"/>
              <w:rPr>
                <w:rFonts w:eastAsiaTheme="majorEastAsia" w:cstheme="majorBidi"/>
                <w:b/>
                <w:bCs/>
                <w:sz w:val="20"/>
                <w:szCs w:val="20"/>
              </w:rPr>
            </w:pPr>
            <w:r>
              <w:rPr>
                <w:sz w:val="20"/>
                <w:szCs w:val="20"/>
              </w:rPr>
              <w:t>July, 2018</w:t>
            </w:r>
          </w:p>
        </w:tc>
        <w:tc>
          <w:tcPr>
            <w:tcW w:w="7171" w:type="dxa"/>
          </w:tcPr>
          <w:p w14:paraId="19DC632E" w14:textId="3E36725A" w:rsidR="002A3E13" w:rsidRDefault="002A3E13" w:rsidP="002A3E13">
            <w:pPr>
              <w:spacing w:beforeLines="40" w:before="96" w:afterLines="40" w:after="96"/>
              <w:rPr>
                <w:rFonts w:eastAsiaTheme="majorEastAsia" w:cstheme="majorBidi"/>
                <w:b/>
                <w:bCs/>
                <w:sz w:val="20"/>
                <w:szCs w:val="20"/>
              </w:rPr>
            </w:pPr>
            <w:r>
              <w:rPr>
                <w:sz w:val="20"/>
                <w:szCs w:val="20"/>
              </w:rPr>
              <w:t>Version 1.3</w:t>
            </w:r>
            <w:r w:rsidR="00D4118B">
              <w:rPr>
                <w:sz w:val="20"/>
                <w:szCs w:val="20"/>
              </w:rPr>
              <w:br/>
              <w:t>A s</w:t>
            </w:r>
            <w:r w:rsidR="00D4118B" w:rsidRPr="00122D33">
              <w:rPr>
                <w:sz w:val="20"/>
                <w:szCs w:val="20"/>
              </w:rPr>
              <w:t>ummary of main changes between version 1.</w:t>
            </w:r>
            <w:r w:rsidR="00D4118B">
              <w:rPr>
                <w:sz w:val="20"/>
                <w:szCs w:val="20"/>
              </w:rPr>
              <w:t>2</w:t>
            </w:r>
            <w:r w:rsidR="00D4118B" w:rsidRPr="00122D33">
              <w:rPr>
                <w:sz w:val="20"/>
                <w:szCs w:val="20"/>
              </w:rPr>
              <w:t xml:space="preserve"> and 1.</w:t>
            </w:r>
            <w:r w:rsidR="00D4118B">
              <w:rPr>
                <w:sz w:val="20"/>
                <w:szCs w:val="20"/>
              </w:rPr>
              <w:t xml:space="preserve">3 is contained in section </w:t>
            </w:r>
            <w:r w:rsidR="00D4118B">
              <w:rPr>
                <w:sz w:val="20"/>
                <w:szCs w:val="20"/>
              </w:rPr>
              <w:fldChar w:fldCharType="begin"/>
            </w:r>
            <w:r w:rsidR="00D4118B">
              <w:rPr>
                <w:sz w:val="20"/>
                <w:szCs w:val="20"/>
              </w:rPr>
              <w:instrText xml:space="preserve"> REF _Ref520986919 \r \h </w:instrText>
            </w:r>
            <w:r w:rsidR="00D4118B">
              <w:rPr>
                <w:sz w:val="20"/>
                <w:szCs w:val="20"/>
              </w:rPr>
            </w:r>
            <w:r w:rsidR="00D4118B">
              <w:rPr>
                <w:sz w:val="20"/>
                <w:szCs w:val="20"/>
              </w:rPr>
              <w:fldChar w:fldCharType="separate"/>
            </w:r>
            <w:r w:rsidR="00D4118B">
              <w:rPr>
                <w:sz w:val="20"/>
                <w:szCs w:val="20"/>
              </w:rPr>
              <w:t>10.3</w:t>
            </w:r>
            <w:r w:rsidR="00D4118B">
              <w:rPr>
                <w:sz w:val="20"/>
                <w:szCs w:val="20"/>
              </w:rPr>
              <w:fldChar w:fldCharType="end"/>
            </w:r>
            <w:r w:rsidR="00D4118B">
              <w:rPr>
                <w:sz w:val="20"/>
                <w:szCs w:val="20"/>
              </w:rPr>
              <w:t>.</w:t>
            </w:r>
          </w:p>
        </w:tc>
      </w:tr>
      <w:tr w:rsidR="00F77054" w:rsidRPr="001D1C3F" w14:paraId="51638FAD" w14:textId="77777777" w:rsidTr="00F45D90">
        <w:tblPrEx>
          <w:tblLook w:val="04A0" w:firstRow="1" w:lastRow="0" w:firstColumn="1" w:lastColumn="0" w:noHBand="0" w:noVBand="1"/>
        </w:tblPrEx>
        <w:trPr>
          <w:cantSplit/>
          <w:tblHeader w:val="0"/>
        </w:trPr>
        <w:tc>
          <w:tcPr>
            <w:tcW w:w="916" w:type="dxa"/>
          </w:tcPr>
          <w:p w14:paraId="25F1397F" w14:textId="7461DAB0" w:rsidR="00F77054" w:rsidRDefault="00F77054" w:rsidP="00F77054">
            <w:pPr>
              <w:spacing w:beforeLines="40" w:before="96" w:afterLines="40" w:after="96"/>
              <w:rPr>
                <w:sz w:val="20"/>
                <w:szCs w:val="20"/>
              </w:rPr>
            </w:pPr>
            <w:r>
              <w:rPr>
                <w:sz w:val="20"/>
                <w:szCs w:val="20"/>
              </w:rPr>
              <w:t>1.3.01</w:t>
            </w:r>
          </w:p>
        </w:tc>
        <w:tc>
          <w:tcPr>
            <w:tcW w:w="1489" w:type="dxa"/>
          </w:tcPr>
          <w:p w14:paraId="3237745C" w14:textId="690F9642" w:rsidR="00F77054" w:rsidRDefault="00F77054" w:rsidP="00F77054">
            <w:pPr>
              <w:spacing w:beforeLines="40" w:before="96" w:afterLines="40" w:after="96"/>
              <w:rPr>
                <w:rFonts w:eastAsiaTheme="majorEastAsia" w:cstheme="majorBidi"/>
                <w:b/>
                <w:bCs/>
                <w:sz w:val="20"/>
                <w:szCs w:val="20"/>
              </w:rPr>
            </w:pPr>
            <w:r w:rsidRPr="00CB3A41">
              <w:rPr>
                <w:sz w:val="20"/>
                <w:szCs w:val="20"/>
              </w:rPr>
              <w:t>Aug</w:t>
            </w:r>
            <w:r>
              <w:rPr>
                <w:sz w:val="20"/>
                <w:szCs w:val="20"/>
              </w:rPr>
              <w:t>.</w:t>
            </w:r>
            <w:r w:rsidRPr="00CB3A41">
              <w:rPr>
                <w:sz w:val="20"/>
                <w:szCs w:val="20"/>
              </w:rPr>
              <w:t xml:space="preserve"> 27, 2018</w:t>
            </w:r>
          </w:p>
        </w:tc>
        <w:tc>
          <w:tcPr>
            <w:tcW w:w="7171" w:type="dxa"/>
          </w:tcPr>
          <w:p w14:paraId="1477C23E" w14:textId="3A85AF67" w:rsidR="00F77054" w:rsidRDefault="00F77054" w:rsidP="00F77054">
            <w:pPr>
              <w:spacing w:beforeLines="40" w:before="96" w:afterLines="40" w:after="96"/>
              <w:rPr>
                <w:rFonts w:eastAsiaTheme="majorEastAsia" w:cstheme="majorBidi"/>
                <w:b/>
                <w:bCs/>
                <w:sz w:val="20"/>
                <w:szCs w:val="20"/>
              </w:rPr>
            </w:pPr>
            <w:r>
              <w:rPr>
                <w:sz w:val="20"/>
                <w:szCs w:val="20"/>
              </w:rPr>
              <w:t>Initial version for 1.4 development</w:t>
            </w:r>
            <w:r w:rsidR="0027217D">
              <w:rPr>
                <w:sz w:val="20"/>
                <w:szCs w:val="20"/>
              </w:rPr>
              <w:br/>
              <w:t xml:space="preserve">Reference to </w:t>
            </w:r>
            <w:r w:rsidR="0027217D" w:rsidRPr="0027217D">
              <w:rPr>
                <w:sz w:val="20"/>
                <w:szCs w:val="20"/>
              </w:rPr>
              <w:t>IISOMI 514 “UML Modeling Guidelines</w:t>
            </w:r>
            <w:r w:rsidR="0027217D">
              <w:rPr>
                <w:sz w:val="20"/>
                <w:szCs w:val="20"/>
              </w:rPr>
              <w:t>” updated.</w:t>
            </w:r>
          </w:p>
        </w:tc>
      </w:tr>
      <w:tr w:rsidR="00F200A8" w:rsidRPr="001D1C3F" w14:paraId="6D13FF02" w14:textId="77777777" w:rsidTr="00651A1D">
        <w:tblPrEx>
          <w:tblLook w:val="04A0" w:firstRow="1" w:lastRow="0" w:firstColumn="1" w:lastColumn="0" w:noHBand="0" w:noVBand="1"/>
        </w:tblPrEx>
        <w:trPr>
          <w:ins w:id="10" w:author="Zeuner, Bernd" w:date="2018-11-29T14:51:00Z"/>
        </w:trPr>
        <w:tc>
          <w:tcPr>
            <w:tcW w:w="916" w:type="dxa"/>
          </w:tcPr>
          <w:p w14:paraId="4211C6F8" w14:textId="0D387DC5" w:rsidR="00F200A8" w:rsidRDefault="00F200A8" w:rsidP="00F200A8">
            <w:pPr>
              <w:spacing w:beforeLines="40" w:before="96" w:afterLines="40" w:after="96"/>
              <w:rPr>
                <w:ins w:id="11" w:author="Zeuner, Bernd" w:date="2018-11-29T14:51:00Z"/>
                <w:sz w:val="20"/>
                <w:szCs w:val="20"/>
              </w:rPr>
            </w:pPr>
            <w:ins w:id="12" w:author="Zeuner, Bernd" w:date="2018-11-29T14:51:00Z">
              <w:r>
                <w:rPr>
                  <w:sz w:val="20"/>
                  <w:szCs w:val="20"/>
                </w:rPr>
                <w:t>1.3.02</w:t>
              </w:r>
            </w:ins>
          </w:p>
        </w:tc>
        <w:tc>
          <w:tcPr>
            <w:tcW w:w="1489" w:type="dxa"/>
          </w:tcPr>
          <w:p w14:paraId="3F0AEEDC" w14:textId="5D3EFBCA" w:rsidR="00F200A8" w:rsidRDefault="0067277D" w:rsidP="00F200A8">
            <w:pPr>
              <w:spacing w:beforeLines="40" w:before="96" w:afterLines="40" w:after="96"/>
              <w:rPr>
                <w:ins w:id="13" w:author="Zeuner, Bernd" w:date="2018-11-29T14:51:00Z"/>
                <w:rFonts w:eastAsiaTheme="majorEastAsia" w:cstheme="majorBidi"/>
                <w:b/>
                <w:bCs/>
                <w:sz w:val="20"/>
                <w:szCs w:val="20"/>
              </w:rPr>
            </w:pPr>
            <w:ins w:id="14" w:author="Zeuner, Bernd [2]" w:date="2021-09-02T07:59:00Z">
              <w:r>
                <w:rPr>
                  <w:sz w:val="20"/>
                  <w:szCs w:val="20"/>
                </w:rPr>
                <w:t>Sept. 2</w:t>
              </w:r>
            </w:ins>
            <w:ins w:id="15" w:author="Zeuner, Bernd [2]" w:date="2021-08-20T13:12:00Z">
              <w:r w:rsidR="00F200A8" w:rsidRPr="00CB3A41">
                <w:rPr>
                  <w:sz w:val="20"/>
                  <w:szCs w:val="20"/>
                </w:rPr>
                <w:t>, 20</w:t>
              </w:r>
              <w:r w:rsidR="00F200A8">
                <w:rPr>
                  <w:sz w:val="20"/>
                  <w:szCs w:val="20"/>
                </w:rPr>
                <w:t>2</w:t>
              </w:r>
              <w:r w:rsidR="00F200A8" w:rsidRPr="00CB3A41">
                <w:rPr>
                  <w:sz w:val="20"/>
                  <w:szCs w:val="20"/>
                </w:rPr>
                <w:t>1</w:t>
              </w:r>
            </w:ins>
            <w:ins w:id="16" w:author="KL v1.3.02.KL" w:date="2019-02-20T10:19:00Z">
              <w:del w:id="17" w:author="Zeuner, Bernd [2]" w:date="2021-08-20T13:12:00Z">
                <w:r w:rsidR="00F200A8" w:rsidDel="00B31A22">
                  <w:rPr>
                    <w:sz w:val="20"/>
                    <w:szCs w:val="20"/>
                  </w:rPr>
                  <w:delText>xxx.xx, 2019</w:delText>
                </w:r>
              </w:del>
            </w:ins>
          </w:p>
        </w:tc>
        <w:tc>
          <w:tcPr>
            <w:tcW w:w="7171" w:type="dxa"/>
          </w:tcPr>
          <w:p w14:paraId="5FF57A82" w14:textId="3EB15978" w:rsidR="0067277D" w:rsidRPr="0067277D" w:rsidRDefault="00F200A8" w:rsidP="00DC51CB">
            <w:pPr>
              <w:spacing w:beforeLines="40" w:before="96" w:afterLines="40" w:after="96"/>
              <w:rPr>
                <w:ins w:id="18" w:author="Zeuner, Bernd [2]" w:date="2021-09-02T07:59:00Z"/>
                <w:sz w:val="20"/>
                <w:szCs w:val="20"/>
              </w:rPr>
            </w:pPr>
            <w:ins w:id="19" w:author="Zeuner, Bernd" w:date="2018-11-29T14:51:00Z">
              <w:r w:rsidRPr="00A225EA">
                <w:rPr>
                  <w:sz w:val="20"/>
                  <w:szCs w:val="20"/>
                </w:rPr>
                <w:t>Revision marks from v1.</w:t>
              </w:r>
              <w:r>
                <w:rPr>
                  <w:sz w:val="20"/>
                  <w:szCs w:val="20"/>
                </w:rPr>
                <w:t>3</w:t>
              </w:r>
              <w:r w:rsidRPr="00A225EA">
                <w:rPr>
                  <w:sz w:val="20"/>
                  <w:szCs w:val="20"/>
                </w:rPr>
                <w:t>.0</w:t>
              </w:r>
              <w:r>
                <w:rPr>
                  <w:sz w:val="20"/>
                  <w:szCs w:val="20"/>
                </w:rPr>
                <w:t>1</w:t>
              </w:r>
              <w:r w:rsidRPr="00A225EA">
                <w:rPr>
                  <w:sz w:val="20"/>
                  <w:szCs w:val="20"/>
                </w:rPr>
                <w:t xml:space="preserve"> accepted.</w:t>
              </w:r>
            </w:ins>
            <w:ins w:id="20" w:author="Zeuner, Bernd [2]" w:date="2021-09-02T08:04:00Z">
              <w:r w:rsidR="00DC51CB">
                <w:rPr>
                  <w:sz w:val="20"/>
                  <w:szCs w:val="20"/>
                </w:rPr>
                <w:br/>
              </w:r>
            </w:ins>
            <w:ins w:id="21" w:author="Zeuner, Bernd [2]" w:date="2021-09-02T08:00:00Z">
              <w:r w:rsidR="0067277D">
                <w:rPr>
                  <w:sz w:val="20"/>
                  <w:szCs w:val="20"/>
                </w:rPr>
                <w:t xml:space="preserve">New </w:t>
              </w:r>
              <w:r w:rsidR="0067277D" w:rsidRPr="0067277D">
                <w:rPr>
                  <w:sz w:val="20"/>
                  <w:szCs w:val="20"/>
                </w:rPr>
                <w:t xml:space="preserve">section </w:t>
              </w:r>
            </w:ins>
            <w:ins w:id="22" w:author="Zeuner, Bernd [2]" w:date="2021-09-02T17:00:00Z">
              <w:r w:rsidR="003C42B1">
                <w:rPr>
                  <w:sz w:val="20"/>
                  <w:szCs w:val="20"/>
                </w:rPr>
                <w:fldChar w:fldCharType="begin"/>
              </w:r>
              <w:r w:rsidR="003C42B1">
                <w:rPr>
                  <w:sz w:val="20"/>
                  <w:szCs w:val="20"/>
                </w:rPr>
                <w:instrText xml:space="preserve"> REF _Ref81462242 \r \h </w:instrText>
              </w:r>
              <w:r w:rsidR="003C42B1">
                <w:rPr>
                  <w:sz w:val="20"/>
                  <w:szCs w:val="20"/>
                </w:rPr>
              </w:r>
            </w:ins>
            <w:r w:rsidR="003C42B1">
              <w:rPr>
                <w:sz w:val="20"/>
                <w:szCs w:val="20"/>
              </w:rPr>
              <w:fldChar w:fldCharType="separate"/>
            </w:r>
            <w:ins w:id="23" w:author="Zeuner, Bernd [2]" w:date="2021-09-02T17:00:00Z">
              <w:r w:rsidR="003C42B1">
                <w:rPr>
                  <w:sz w:val="20"/>
                  <w:szCs w:val="20"/>
                </w:rPr>
                <w:t>7.5</w:t>
              </w:r>
              <w:r w:rsidR="003C42B1">
                <w:rPr>
                  <w:sz w:val="20"/>
                  <w:szCs w:val="20"/>
                </w:rPr>
                <w:fldChar w:fldCharType="end"/>
              </w:r>
              <w:r w:rsidR="003C42B1">
                <w:rPr>
                  <w:sz w:val="20"/>
                  <w:szCs w:val="20"/>
                </w:rPr>
                <w:t xml:space="preserve"> “</w:t>
              </w:r>
            </w:ins>
            <w:ins w:id="24" w:author="Zeuner, Bernd [2]" w:date="2021-09-02T08:03:00Z">
              <w:r w:rsidR="0067277D" w:rsidRPr="0067277D">
                <w:rPr>
                  <w:rStyle w:val="jlqj4b"/>
                  <w:sz w:val="20"/>
                  <w:szCs w:val="20"/>
                  <w:lang w:val="en"/>
                </w:rPr>
                <w:t>Tips &amp; Tricks</w:t>
              </w:r>
            </w:ins>
            <w:ins w:id="25" w:author="Zeuner, Bernd [2]" w:date="2021-09-02T17:00:00Z">
              <w:r w:rsidR="003C42B1">
                <w:rPr>
                  <w:rStyle w:val="jlqj4b"/>
                  <w:sz w:val="20"/>
                  <w:szCs w:val="20"/>
                  <w:lang w:val="en"/>
                </w:rPr>
                <w:t>”</w:t>
              </w:r>
            </w:ins>
            <w:ins w:id="26" w:author="Zeuner, Bernd [2]" w:date="2021-09-02T08:01:00Z">
              <w:r w:rsidR="0067277D" w:rsidRPr="0067277D">
                <w:rPr>
                  <w:sz w:val="20"/>
                  <w:szCs w:val="20"/>
                </w:rPr>
                <w:t xml:space="preserve"> added</w:t>
              </w:r>
            </w:ins>
            <w:ins w:id="27" w:author="Zeuner, Bernd [2]" w:date="2021-09-02T08:04:00Z">
              <w:r w:rsidR="00DC51CB">
                <w:rPr>
                  <w:sz w:val="20"/>
                  <w:szCs w:val="20"/>
                </w:rPr>
                <w:br/>
                <w:t xml:space="preserve">New </w:t>
              </w:r>
              <w:r w:rsidR="00DC51CB" w:rsidRPr="00DC51CB">
                <w:rPr>
                  <w:sz w:val="20"/>
                  <w:szCs w:val="20"/>
                </w:rPr>
                <w:t xml:space="preserve">section </w:t>
              </w:r>
            </w:ins>
            <w:ins w:id="28" w:author="Zeuner, Bernd [2]" w:date="2021-09-02T17:01:00Z">
              <w:r w:rsidR="003C42B1">
                <w:rPr>
                  <w:sz w:val="20"/>
                  <w:szCs w:val="20"/>
                </w:rPr>
                <w:fldChar w:fldCharType="begin"/>
              </w:r>
              <w:r w:rsidR="003C42B1">
                <w:rPr>
                  <w:sz w:val="20"/>
                  <w:szCs w:val="20"/>
                </w:rPr>
                <w:instrText xml:space="preserve"> REF _Ref81462334 \r \h </w:instrText>
              </w:r>
              <w:r w:rsidR="003C42B1">
                <w:rPr>
                  <w:sz w:val="20"/>
                  <w:szCs w:val="20"/>
                </w:rPr>
              </w:r>
            </w:ins>
            <w:r w:rsidR="003C42B1">
              <w:rPr>
                <w:sz w:val="20"/>
                <w:szCs w:val="20"/>
              </w:rPr>
              <w:fldChar w:fldCharType="separate"/>
            </w:r>
            <w:ins w:id="29" w:author="Zeuner, Bernd [2]" w:date="2021-09-02T17:01:00Z">
              <w:r w:rsidR="003C42B1">
                <w:rPr>
                  <w:sz w:val="20"/>
                  <w:szCs w:val="20"/>
                </w:rPr>
                <w:t>7.5.1</w:t>
              </w:r>
              <w:r w:rsidR="003C42B1">
                <w:rPr>
                  <w:sz w:val="20"/>
                  <w:szCs w:val="20"/>
                </w:rPr>
                <w:fldChar w:fldCharType="end"/>
              </w:r>
              <w:r w:rsidR="003C42B1">
                <w:rPr>
                  <w:sz w:val="20"/>
                  <w:szCs w:val="20"/>
                </w:rPr>
                <w:t xml:space="preserve"> “</w:t>
              </w:r>
            </w:ins>
            <w:ins w:id="30" w:author="Zeuner, Bernd [2]" w:date="2021-09-02T08:05:00Z">
              <w:r w:rsidR="00DC51CB" w:rsidRPr="00DD7A7C">
                <w:rPr>
                  <w:sz w:val="20"/>
                  <w:szCs w:val="20"/>
                  <w:lang w:val="en"/>
                </w:rPr>
                <w:t>Class Diagram: Auto Size</w:t>
              </w:r>
            </w:ins>
            <w:ins w:id="31" w:author="Zeuner, Bernd [2]" w:date="2021-09-02T17:01:00Z">
              <w:r w:rsidR="003C42B1">
                <w:rPr>
                  <w:sz w:val="20"/>
                  <w:szCs w:val="20"/>
                  <w:lang w:val="en"/>
                </w:rPr>
                <w:t>”</w:t>
              </w:r>
            </w:ins>
            <w:ins w:id="32" w:author="Zeuner, Bernd [2]" w:date="2021-09-02T08:05:00Z">
              <w:r w:rsidR="00DC51CB" w:rsidRPr="00DC51CB">
                <w:rPr>
                  <w:sz w:val="20"/>
                  <w:szCs w:val="20"/>
                </w:rPr>
                <w:t xml:space="preserve"> added</w:t>
              </w:r>
            </w:ins>
            <w:ins w:id="33" w:author="Zeuner, Bernd [2]" w:date="2021-09-02T09:41:00Z">
              <w:r w:rsidR="00CB3605">
                <w:rPr>
                  <w:sz w:val="20"/>
                  <w:szCs w:val="20"/>
                </w:rPr>
                <w:br/>
              </w:r>
            </w:ins>
            <w:ins w:id="34" w:author="Zeuner, Bernd [2]" w:date="2021-09-02T09:42:00Z">
              <w:r w:rsidR="00CB3605">
                <w:rPr>
                  <w:sz w:val="20"/>
                  <w:szCs w:val="20"/>
                </w:rPr>
                <w:t xml:space="preserve">Sections on Papyrus installation </w:t>
              </w:r>
            </w:ins>
            <w:ins w:id="35" w:author="Zeuner, Bernd [2]" w:date="2021-09-02T09:43:00Z">
              <w:r w:rsidR="00CB3605">
                <w:rPr>
                  <w:sz w:val="20"/>
                  <w:szCs w:val="20"/>
                </w:rPr>
                <w:t>(</w:t>
              </w:r>
              <w:r w:rsidR="00CB3605">
                <w:rPr>
                  <w:sz w:val="20"/>
                  <w:szCs w:val="20"/>
                </w:rPr>
                <w:fldChar w:fldCharType="begin"/>
              </w:r>
              <w:r w:rsidR="00CB3605">
                <w:rPr>
                  <w:sz w:val="20"/>
                  <w:szCs w:val="20"/>
                </w:rPr>
                <w:instrText xml:space="preserve"> REF _Ref81468224 \r \h </w:instrText>
              </w:r>
            </w:ins>
            <w:r w:rsidR="00CB3605">
              <w:rPr>
                <w:sz w:val="20"/>
                <w:szCs w:val="20"/>
              </w:rPr>
            </w:r>
            <w:r w:rsidR="00CB3605">
              <w:rPr>
                <w:sz w:val="20"/>
                <w:szCs w:val="20"/>
              </w:rPr>
              <w:fldChar w:fldCharType="separate"/>
            </w:r>
            <w:ins w:id="36" w:author="Zeuner, Bernd [2]" w:date="2021-09-02T09:43:00Z">
              <w:r w:rsidR="00CB3605">
                <w:rPr>
                  <w:sz w:val="20"/>
                  <w:szCs w:val="20"/>
                </w:rPr>
                <w:t>5.1</w:t>
              </w:r>
              <w:r w:rsidR="00CB3605">
                <w:rPr>
                  <w:sz w:val="20"/>
                  <w:szCs w:val="20"/>
                </w:rPr>
                <w:fldChar w:fldCharType="end"/>
              </w:r>
              <w:r w:rsidR="00CB3605">
                <w:rPr>
                  <w:sz w:val="20"/>
                  <w:szCs w:val="20"/>
                </w:rPr>
                <w:t xml:space="preserve">) </w:t>
              </w:r>
            </w:ins>
            <w:ins w:id="37" w:author="Zeuner, Bernd [2]" w:date="2021-09-02T09:42:00Z">
              <w:r w:rsidR="00CB3605">
                <w:rPr>
                  <w:sz w:val="20"/>
                  <w:szCs w:val="20"/>
                </w:rPr>
                <w:t>updated and made “version neutral”</w:t>
              </w:r>
            </w:ins>
            <w:ins w:id="38" w:author="Zeuner, Bernd [2]" w:date="2021-09-02T10:28:00Z">
              <w:r w:rsidR="00EE2632">
                <w:rPr>
                  <w:sz w:val="20"/>
                  <w:szCs w:val="20"/>
                </w:rPr>
                <w:br/>
              </w:r>
              <w:r w:rsidR="00EE2632" w:rsidRPr="00DD7A7C">
                <w:rPr>
                  <w:sz w:val="20"/>
                  <w:szCs w:val="20"/>
                </w:rPr>
                <w:t xml:space="preserve">Section </w:t>
              </w:r>
            </w:ins>
            <w:ins w:id="39" w:author="Zeuner, Bernd [2]" w:date="2021-09-02T17:01:00Z">
              <w:r w:rsidR="003C42B1">
                <w:rPr>
                  <w:sz w:val="20"/>
                  <w:szCs w:val="20"/>
                </w:rPr>
                <w:fldChar w:fldCharType="begin"/>
              </w:r>
              <w:r w:rsidR="003C42B1">
                <w:rPr>
                  <w:sz w:val="20"/>
                  <w:szCs w:val="20"/>
                </w:rPr>
                <w:instrText xml:space="preserve"> REF _Ref458587994 \r \h </w:instrText>
              </w:r>
              <w:r w:rsidR="003C42B1">
                <w:rPr>
                  <w:sz w:val="20"/>
                  <w:szCs w:val="20"/>
                </w:rPr>
              </w:r>
            </w:ins>
            <w:r w:rsidR="003C42B1">
              <w:rPr>
                <w:sz w:val="20"/>
                <w:szCs w:val="20"/>
              </w:rPr>
              <w:fldChar w:fldCharType="separate"/>
            </w:r>
            <w:ins w:id="40" w:author="Zeuner, Bernd [2]" w:date="2021-09-02T17:01:00Z">
              <w:r w:rsidR="003C42B1">
                <w:rPr>
                  <w:sz w:val="20"/>
                  <w:szCs w:val="20"/>
                </w:rPr>
                <w:t>5.3</w:t>
              </w:r>
              <w:r w:rsidR="003C42B1">
                <w:rPr>
                  <w:sz w:val="20"/>
                  <w:szCs w:val="20"/>
                </w:rPr>
                <w:fldChar w:fldCharType="end"/>
              </w:r>
            </w:ins>
            <w:ins w:id="41" w:author="Zeuner, Bernd [2]" w:date="2021-09-02T17:02:00Z">
              <w:r w:rsidR="003C42B1">
                <w:rPr>
                  <w:sz w:val="20"/>
                  <w:szCs w:val="20"/>
                </w:rPr>
                <w:t xml:space="preserve"> “</w:t>
              </w:r>
            </w:ins>
            <w:proofErr w:type="spellStart"/>
            <w:ins w:id="42" w:author="Zeuner, Bernd [2]" w:date="2021-09-02T10:29:00Z">
              <w:r w:rsidR="00DD7A7C" w:rsidRPr="00DD7A7C">
                <w:rPr>
                  <w:sz w:val="20"/>
                  <w:szCs w:val="20"/>
                </w:rPr>
                <w:t>Gendoc</w:t>
              </w:r>
              <w:proofErr w:type="spellEnd"/>
              <w:r w:rsidR="00DD7A7C" w:rsidRPr="00DD7A7C">
                <w:rPr>
                  <w:sz w:val="20"/>
                  <w:szCs w:val="20"/>
                </w:rPr>
                <w:t xml:space="preserve"> Plugin Installation</w:t>
              </w:r>
            </w:ins>
            <w:ins w:id="43" w:author="Zeuner, Bernd [2]" w:date="2021-09-02T17:02:00Z">
              <w:r w:rsidR="003C42B1">
                <w:rPr>
                  <w:sz w:val="20"/>
                  <w:szCs w:val="20"/>
                </w:rPr>
                <w:t>”</w:t>
              </w:r>
            </w:ins>
            <w:ins w:id="44" w:author="Zeuner, Bernd [2]" w:date="2021-09-02T10:30:00Z">
              <w:r w:rsidR="00DD7A7C">
                <w:rPr>
                  <w:sz w:val="20"/>
                  <w:szCs w:val="20"/>
                </w:rPr>
                <w:t xml:space="preserve"> made “version neutral”</w:t>
              </w:r>
            </w:ins>
          </w:p>
          <w:p w14:paraId="051BF581" w14:textId="43457402" w:rsidR="00F200A8" w:rsidDel="00DD7A7C" w:rsidRDefault="00F200A8" w:rsidP="00F200A8">
            <w:pPr>
              <w:spacing w:beforeLines="40" w:before="96" w:afterLines="40" w:after="96"/>
              <w:rPr>
                <w:ins w:id="45" w:author="KL v1.3.02.KL" w:date="2019-02-20T10:23:00Z"/>
                <w:del w:id="46" w:author="Zeuner, Bernd [2]" w:date="2021-09-02T10:33:00Z"/>
                <w:sz w:val="20"/>
                <w:szCs w:val="20"/>
              </w:rPr>
            </w:pPr>
            <w:ins w:id="47" w:author="KL v1.3.02.KL" w:date="2019-02-20T10:20:00Z">
              <w:del w:id="48" w:author="Zeuner, Bernd [2]" w:date="2021-09-02T10:33:00Z">
                <w:r w:rsidDel="00DD7A7C">
                  <w:rPr>
                    <w:sz w:val="20"/>
                    <w:szCs w:val="20"/>
                  </w:rPr>
                  <w:delText>To do:</w:delText>
                </w:r>
              </w:del>
            </w:ins>
            <w:ins w:id="49" w:author="KL v1.3.02.KL" w:date="2019-02-20T10:22:00Z">
              <w:del w:id="50" w:author="Zeuner, Bernd [2]" w:date="2021-09-02T10:33:00Z">
                <w:r w:rsidDel="00DD7A7C">
                  <w:rPr>
                    <w:sz w:val="20"/>
                    <w:szCs w:val="20"/>
                  </w:rPr>
                  <w:delText xml:space="preserve"> </w:delText>
                </w:r>
              </w:del>
            </w:ins>
          </w:p>
          <w:p w14:paraId="1CA60CDD" w14:textId="07762F1C" w:rsidR="00F200A8" w:rsidDel="00DD7A7C" w:rsidRDefault="00F200A8" w:rsidP="004561F6">
            <w:pPr>
              <w:pStyle w:val="Listenabsatz"/>
              <w:numPr>
                <w:ilvl w:val="0"/>
                <w:numId w:val="21"/>
              </w:numPr>
              <w:spacing w:beforeLines="40" w:before="96" w:afterLines="40" w:after="96"/>
              <w:ind w:left="201" w:hanging="180"/>
              <w:rPr>
                <w:ins w:id="51" w:author="KL v1.3.02.KL" w:date="2019-02-28T22:09:00Z"/>
                <w:del w:id="52" w:author="Zeuner, Bernd [2]" w:date="2021-09-02T10:33:00Z"/>
                <w:sz w:val="20"/>
                <w:szCs w:val="20"/>
              </w:rPr>
            </w:pPr>
            <w:ins w:id="53" w:author="KL v1.3.02.KL" w:date="2019-02-20T10:24:00Z">
              <w:del w:id="54" w:author="Zeuner, Bernd [2]" w:date="2021-09-02T10:33:00Z">
                <w:r w:rsidDel="00DD7A7C">
                  <w:rPr>
                    <w:sz w:val="20"/>
                    <w:szCs w:val="20"/>
                  </w:rPr>
                  <w:delText>C</w:delText>
                </w:r>
              </w:del>
            </w:ins>
            <w:ins w:id="55" w:author="KL v1.3.02.KL" w:date="2019-02-20T10:22:00Z">
              <w:del w:id="56" w:author="Zeuner, Bernd [2]" w:date="2021-09-02T10:33:00Z">
                <w:r w:rsidRPr="00872312" w:rsidDel="00DD7A7C">
                  <w:rPr>
                    <w:sz w:val="20"/>
                    <w:szCs w:val="20"/>
                  </w:rPr>
                  <w:delText xml:space="preserve">onsider adding the guideline </w:delText>
                </w:r>
              </w:del>
            </w:ins>
            <w:ins w:id="57" w:author="KL v1.3.02" w:date="2019-11-08T09:53:00Z">
              <w:del w:id="58" w:author="Zeuner, Bernd [2]" w:date="2021-09-02T10:33:00Z">
                <w:r w:rsidDel="00DD7A7C">
                  <w:rPr>
                    <w:sz w:val="20"/>
                    <w:szCs w:val="20"/>
                  </w:rPr>
                  <w:delText xml:space="preserve">in clause 7.4.6 </w:delText>
                </w:r>
              </w:del>
            </w:ins>
            <w:ins w:id="59" w:author="KL v1.3.02.KL" w:date="2019-02-20T10:22:00Z">
              <w:del w:id="60" w:author="Zeuner, Bernd [2]" w:date="2021-09-02T10:33:00Z">
                <w:r w:rsidRPr="00872312" w:rsidDel="00DD7A7C">
                  <w:rPr>
                    <w:sz w:val="20"/>
                    <w:szCs w:val="20"/>
                  </w:rPr>
                  <w:delText xml:space="preserve">to say that </w:delText>
                </w:r>
              </w:del>
            </w:ins>
            <w:ins w:id="61" w:author="KL v1.3.02.KL" w:date="2019-02-20T10:23:00Z">
              <w:del w:id="62" w:author="Zeuner, Bernd [2]" w:date="2021-09-02T10:33:00Z">
                <w:r w:rsidRPr="00872312" w:rsidDel="00DD7A7C">
                  <w:rPr>
                    <w:sz w:val="20"/>
                    <w:szCs w:val="20"/>
                  </w:rPr>
                  <w:delText>every papyrus project should package and auto-apply the stylesheets used by that project. Most of the issues with transferring diagrams between projects could be solved by turning off auto-resizing of class boxes.</w:delText>
                </w:r>
              </w:del>
            </w:ins>
          </w:p>
          <w:p w14:paraId="217A54CD" w14:textId="6A1EB238" w:rsidR="00F200A8" w:rsidRDefault="00F200A8" w:rsidP="00F200A8">
            <w:pPr>
              <w:spacing w:beforeLines="40" w:before="96" w:afterLines="40" w:after="96"/>
              <w:rPr>
                <w:ins w:id="63" w:author="Zeuner, Bernd" w:date="2018-11-29T14:51:00Z"/>
                <w:rFonts w:eastAsiaTheme="majorEastAsia" w:cstheme="majorBidi"/>
                <w:b/>
                <w:bCs/>
                <w:sz w:val="20"/>
                <w:szCs w:val="20"/>
              </w:rPr>
            </w:pPr>
            <w:ins w:id="64" w:author="KL v1.3.02.KL" w:date="2019-02-28T22:09:00Z">
              <w:del w:id="65" w:author="Zeuner, Bernd [2]" w:date="2021-09-02T10:33:00Z">
                <w:r w:rsidDel="00DD7A7C">
                  <w:rPr>
                    <w:sz w:val="20"/>
                    <w:szCs w:val="20"/>
                  </w:rPr>
                  <w:delText>Update section 5.2 to point Github for the versions of Eclipse</w:delText>
                </w:r>
              </w:del>
            </w:ins>
            <w:ins w:id="66" w:author="KL v1.3.02.KL" w:date="2019-02-28T22:10:00Z">
              <w:del w:id="67" w:author="Zeuner, Bernd [2]" w:date="2021-09-02T10:33:00Z">
                <w:r w:rsidDel="00DD7A7C">
                  <w:rPr>
                    <w:sz w:val="20"/>
                    <w:szCs w:val="20"/>
                  </w:rPr>
                  <w:delText xml:space="preserve"> &amp;</w:delText>
                </w:r>
              </w:del>
            </w:ins>
            <w:ins w:id="68" w:author="KL v1.3.02.KL" w:date="2019-02-28T22:09:00Z">
              <w:del w:id="69" w:author="Zeuner, Bernd [2]" w:date="2021-09-02T10:33:00Z">
                <w:r w:rsidDel="00DD7A7C">
                  <w:rPr>
                    <w:sz w:val="20"/>
                    <w:szCs w:val="20"/>
                  </w:rPr>
                  <w:delText xml:space="preserve"> Papyrus</w:delText>
                </w:r>
              </w:del>
            </w:ins>
            <w:ins w:id="70" w:author="KL v1.3.02.KL" w:date="2019-02-28T22:10:00Z">
              <w:del w:id="71" w:author="Zeuner, Bernd [2]" w:date="2021-09-02T10:33:00Z">
                <w:r w:rsidDel="00DD7A7C">
                  <w:rPr>
                    <w:sz w:val="20"/>
                    <w:szCs w:val="20"/>
                  </w:rPr>
                  <w:delText>, and section 5.4 for Gendoc to be installed, so that to make the guidelines document be more sta</w:delText>
                </w:r>
              </w:del>
            </w:ins>
            <w:ins w:id="72" w:author="KL v1.3.02.KL" w:date="2019-02-28T22:11:00Z">
              <w:del w:id="73" w:author="Zeuner, Bernd [2]" w:date="2021-09-02T10:33:00Z">
                <w:r w:rsidDel="00DD7A7C">
                  <w:rPr>
                    <w:sz w:val="20"/>
                    <w:szCs w:val="20"/>
                  </w:rPr>
                  <w:delText>ble.</w:delText>
                </w:r>
              </w:del>
            </w:ins>
          </w:p>
        </w:tc>
      </w:tr>
    </w:tbl>
    <w:p w14:paraId="6155130F" w14:textId="77777777" w:rsidR="00435450" w:rsidRDefault="00435450" w:rsidP="005752F2"/>
    <w:p w14:paraId="17C90DB4" w14:textId="77777777" w:rsidR="005752F2" w:rsidRPr="00CF13A0" w:rsidRDefault="00EC648D" w:rsidP="005752F2">
      <w:r w:rsidRPr="00CF13A0">
        <w:br w:type="page"/>
      </w:r>
    </w:p>
    <w:p w14:paraId="171F7168" w14:textId="77777777" w:rsidR="005752F2" w:rsidRDefault="00EC648D" w:rsidP="00DF621F">
      <w:pPr>
        <w:pStyle w:val="berschrift1"/>
      </w:pPr>
      <w:bookmarkStart w:id="74" w:name="_Toc232067081"/>
      <w:bookmarkStart w:id="75" w:name="_Toc434504795"/>
      <w:bookmarkStart w:id="76" w:name="_Toc434505240"/>
      <w:bookmarkStart w:id="77" w:name="_Ref465247543"/>
      <w:bookmarkStart w:id="78" w:name="_Toc511379123"/>
      <w:bookmarkStart w:id="79" w:name="_Toc520987108"/>
      <w:r>
        <w:lastRenderedPageBreak/>
        <w:t>Introduction</w:t>
      </w:r>
      <w:bookmarkEnd w:id="74"/>
      <w:bookmarkEnd w:id="75"/>
      <w:bookmarkEnd w:id="76"/>
      <w:bookmarkEnd w:id="77"/>
      <w:bookmarkEnd w:id="78"/>
      <w:bookmarkEnd w:id="79"/>
    </w:p>
    <w:p w14:paraId="62459547" w14:textId="77777777" w:rsidR="00CE41BB" w:rsidRDefault="00CE41BB" w:rsidP="00CE41BB">
      <w:pPr>
        <w:rPr>
          <w:szCs w:val="24"/>
        </w:rPr>
      </w:pPr>
      <w:r w:rsidRPr="00882EF9">
        <w:rPr>
          <w:szCs w:val="24"/>
        </w:rPr>
        <w:t>This Technical Recommendation</w:t>
      </w:r>
      <w:r>
        <w:rPr>
          <w:szCs w:val="24"/>
        </w:rPr>
        <w:t xml:space="preserve"> has been developed within IISOMI </w:t>
      </w:r>
      <w:r w:rsidRPr="003A37AE">
        <w:rPr>
          <w:szCs w:val="24"/>
        </w:rPr>
        <w:t>(</w:t>
      </w:r>
      <w:r w:rsidRPr="003A37AE">
        <w:rPr>
          <w:b/>
          <w:szCs w:val="24"/>
        </w:rPr>
        <w:t>I</w:t>
      </w:r>
      <w:r w:rsidRPr="003A37AE">
        <w:rPr>
          <w:szCs w:val="24"/>
        </w:rPr>
        <w:t xml:space="preserve">nformal </w:t>
      </w:r>
      <w:r w:rsidRPr="003A37AE">
        <w:rPr>
          <w:b/>
          <w:szCs w:val="24"/>
        </w:rPr>
        <w:t>I</w:t>
      </w:r>
      <w:r w:rsidRPr="003A37AE">
        <w:rPr>
          <w:szCs w:val="24"/>
        </w:rPr>
        <w:t>nter-</w:t>
      </w:r>
      <w:r w:rsidRPr="003A37AE">
        <w:rPr>
          <w:b/>
          <w:szCs w:val="24"/>
        </w:rPr>
        <w:t>S</w:t>
      </w:r>
      <w:r w:rsidRPr="003A37AE">
        <w:rPr>
          <w:szCs w:val="24"/>
        </w:rPr>
        <w:t xml:space="preserve">DO </w:t>
      </w:r>
      <w:r w:rsidRPr="003A37AE">
        <w:rPr>
          <w:b/>
          <w:szCs w:val="24"/>
        </w:rPr>
        <w:t>O</w:t>
      </w:r>
      <w:r w:rsidRPr="003A37AE">
        <w:rPr>
          <w:szCs w:val="24"/>
        </w:rPr>
        <w:t xml:space="preserve">pen </w:t>
      </w:r>
      <w:r w:rsidRPr="003A37AE">
        <w:rPr>
          <w:b/>
          <w:szCs w:val="24"/>
        </w:rPr>
        <w:t>M</w:t>
      </w:r>
      <w:r w:rsidRPr="003A37AE">
        <w:rPr>
          <w:szCs w:val="24"/>
        </w:rPr>
        <w:t xml:space="preserve">odel </w:t>
      </w:r>
      <w:r w:rsidRPr="003A37AE">
        <w:rPr>
          <w:b/>
          <w:szCs w:val="24"/>
        </w:rPr>
        <w:t>I</w:t>
      </w:r>
      <w:r w:rsidRPr="003A37AE">
        <w:rPr>
          <w:szCs w:val="24"/>
        </w:rPr>
        <w:t>nitiative)</w:t>
      </w:r>
      <w:r>
        <w:rPr>
          <w:szCs w:val="24"/>
        </w:rPr>
        <w:t xml:space="preserve"> and is published by ONF.</w:t>
      </w:r>
    </w:p>
    <w:p w14:paraId="2C4E7368" w14:textId="138980A6" w:rsidR="00592497" w:rsidRDefault="00592497" w:rsidP="00592497">
      <w:pPr>
        <w:rPr>
          <w:szCs w:val="24"/>
        </w:rPr>
      </w:pPr>
      <w:r w:rsidRPr="003A37AE">
        <w:rPr>
          <w:szCs w:val="24"/>
        </w:rPr>
        <w:t>IISOMI is an open source project founded by UML model designers from various SDOs like ETSI NFV, ITU-T, MEF, ONF and TM Forum.</w:t>
      </w:r>
      <w:r>
        <w:rPr>
          <w:szCs w:val="24"/>
        </w:rPr>
        <w:br/>
      </w:r>
      <w:r w:rsidRPr="003A37AE">
        <w:rPr>
          <w:szCs w:val="24"/>
        </w:rPr>
        <w:t>The goal is to develop guidelines and tools for a harmonized modeling infrastructure that is not specific to any SDO, technology or management protocol and can then be used by all SDOs.</w:t>
      </w:r>
      <w:r>
        <w:rPr>
          <w:szCs w:val="24"/>
        </w:rPr>
        <w:br/>
      </w:r>
      <w:r w:rsidRPr="003A37AE">
        <w:rPr>
          <w:szCs w:val="24"/>
        </w:rPr>
        <w:t>The deliverables are developed in an open source community under the “Creative Commons Attribution 4.0 International Public License”.</w:t>
      </w:r>
    </w:p>
    <w:p w14:paraId="58AE2157" w14:textId="77777777" w:rsidR="00AD78CF" w:rsidRDefault="00395975" w:rsidP="00FE0B4F">
      <w:r>
        <w:t xml:space="preserve">This </w:t>
      </w:r>
      <w:r w:rsidR="00045255">
        <w:t xml:space="preserve">document </w:t>
      </w:r>
      <w:r w:rsidR="00FE0B4F">
        <w:t>defines the guidelines that have to be taken into account during the creation of a protocol-neutral UML (Unified Modeling Language) information model</w:t>
      </w:r>
      <w:r w:rsidR="00537780">
        <w:t xml:space="preserve"> using the </w:t>
      </w:r>
      <w:proofErr w:type="gramStart"/>
      <w:r w:rsidR="00537780">
        <w:t>Open Source</w:t>
      </w:r>
      <w:proofErr w:type="gramEnd"/>
      <w:r w:rsidR="00537780">
        <w:t xml:space="preserve"> </w:t>
      </w:r>
      <w:r w:rsidR="00E4655B">
        <w:t xml:space="preserve">tool </w:t>
      </w:r>
      <w:r w:rsidR="00537780">
        <w:t>Papyrus</w:t>
      </w:r>
      <w:r w:rsidR="00FE0B4F">
        <w:t xml:space="preserve">. </w:t>
      </w:r>
      <w:r w:rsidR="00317AC7" w:rsidRPr="0021799A">
        <w:t xml:space="preserve">The Guidelines are not specific to any </w:t>
      </w:r>
      <w:r w:rsidR="00725D73">
        <w:t xml:space="preserve">SDO, </w:t>
      </w:r>
      <w:r w:rsidR="00317AC7" w:rsidRPr="0021799A">
        <w:t>technology or management protocol</w:t>
      </w:r>
      <w:r w:rsidR="00AD78CF">
        <w:t>.</w:t>
      </w:r>
      <w:r w:rsidR="0021799A">
        <w:t xml:space="preserve"> </w:t>
      </w:r>
      <w:r w:rsidR="006B75C8">
        <w:t>Ref</w:t>
      </w:r>
      <w:r w:rsidR="00183BBA">
        <w:t>e</w:t>
      </w:r>
      <w:r w:rsidR="006B75C8">
        <w:t>rences are written in an SDO-neutral form</w:t>
      </w:r>
      <w:r w:rsidR="00F458EB">
        <w:t xml:space="preserve">, enclosed by </w:t>
      </w:r>
      <w:proofErr w:type="gramStart"/>
      <w:r w:rsidR="00F458EB">
        <w:t xml:space="preserve">“{  </w:t>
      </w:r>
      <w:proofErr w:type="gramEnd"/>
      <w:r w:rsidR="00F458EB">
        <w:t>}”</w:t>
      </w:r>
      <w:r w:rsidR="006B75C8">
        <w:t xml:space="preserve">; each SDO will have an SDO-specific “mapping table” for these </w:t>
      </w:r>
      <w:r w:rsidR="008516AE">
        <w:t>placeholders</w:t>
      </w:r>
      <w:r w:rsidR="00264AA1">
        <w:t>:</w:t>
      </w:r>
    </w:p>
    <w:p w14:paraId="2B41E82A" w14:textId="77777777" w:rsidR="000A0491" w:rsidRDefault="00264AA1" w:rsidP="00D108EC">
      <w:pPr>
        <w:pStyle w:val="Listenabsatz"/>
        <w:numPr>
          <w:ilvl w:val="0"/>
          <w:numId w:val="1"/>
        </w:numPr>
        <w:rPr>
          <w:lang w:eastAsia="de-DE"/>
        </w:rPr>
      </w:pPr>
      <w:bookmarkStart w:id="80" w:name="_Toc434505241"/>
      <w:bookmarkStart w:id="81" w:name="_Toc232067082"/>
      <w:proofErr w:type="spellStart"/>
      <w:r w:rsidRPr="00264AA1">
        <w:rPr>
          <w:lang w:eastAsia="de-DE"/>
        </w:rPr>
        <w:t>XxxModel</w:t>
      </w:r>
      <w:proofErr w:type="spellEnd"/>
      <w:r>
        <w:rPr>
          <w:lang w:eastAsia="de-DE"/>
        </w:rPr>
        <w:br/>
      </w:r>
      <w:r w:rsidR="00D108EC">
        <w:rPr>
          <w:lang w:eastAsia="de-DE"/>
        </w:rPr>
        <w:t>Any Papyrus UML model.</w:t>
      </w:r>
    </w:p>
    <w:p w14:paraId="1A7459C5" w14:textId="77777777" w:rsidR="00D108EC" w:rsidRDefault="00D108EC" w:rsidP="00D108EC">
      <w:pPr>
        <w:pStyle w:val="Listenabsatz"/>
        <w:numPr>
          <w:ilvl w:val="0"/>
          <w:numId w:val="1"/>
        </w:numPr>
        <w:rPr>
          <w:lang w:eastAsia="de-DE"/>
        </w:rPr>
      </w:pPr>
      <w:r w:rsidRPr="00264AA1">
        <w:rPr>
          <w:lang w:eastAsia="de-DE"/>
        </w:rPr>
        <w:t>{</w:t>
      </w:r>
      <w:proofErr w:type="spellStart"/>
      <w:r w:rsidRPr="00264AA1">
        <w:rPr>
          <w:lang w:eastAsia="de-DE"/>
        </w:rPr>
        <w:t>XxxModel</w:t>
      </w:r>
      <w:proofErr w:type="spellEnd"/>
      <w:r w:rsidRPr="00264AA1">
        <w:rPr>
          <w:lang w:eastAsia="de-DE"/>
        </w:rPr>
        <w:t>}</w:t>
      </w:r>
      <w:r w:rsidR="000A0491">
        <w:rPr>
          <w:lang w:eastAsia="de-DE"/>
        </w:rPr>
        <w:br/>
        <w:t>I</w:t>
      </w:r>
      <w:r>
        <w:rPr>
          <w:lang w:eastAsia="de-DE"/>
        </w:rPr>
        <w:t xml:space="preserve">dentifies the URI of the </w:t>
      </w:r>
      <w:r w:rsidR="008516AE">
        <w:rPr>
          <w:lang w:eastAsia="de-DE"/>
        </w:rPr>
        <w:t xml:space="preserve">GitHub repository containing the </w:t>
      </w:r>
      <w:proofErr w:type="spellStart"/>
      <w:r>
        <w:rPr>
          <w:lang w:eastAsia="de-DE"/>
        </w:rPr>
        <w:t>XxxModel</w:t>
      </w:r>
      <w:proofErr w:type="spellEnd"/>
      <w:r>
        <w:rPr>
          <w:lang w:eastAsia="de-DE"/>
        </w:rPr>
        <w:t>.</w:t>
      </w:r>
    </w:p>
    <w:p w14:paraId="7CA48B1E" w14:textId="77777777" w:rsidR="00567E3D" w:rsidRDefault="00567E3D" w:rsidP="00DF621F">
      <w:pPr>
        <w:pStyle w:val="berschrift1"/>
      </w:pPr>
      <w:bookmarkStart w:id="82" w:name="_Toc434504796"/>
      <w:bookmarkStart w:id="83" w:name="_Toc434505243"/>
      <w:bookmarkStart w:id="84" w:name="_Toc511379124"/>
      <w:bookmarkStart w:id="85" w:name="_Toc520987109"/>
      <w:bookmarkEnd w:id="80"/>
      <w:r>
        <w:t>References</w:t>
      </w:r>
      <w:bookmarkEnd w:id="82"/>
      <w:bookmarkEnd w:id="83"/>
      <w:bookmarkEnd w:id="84"/>
      <w:bookmarkEnd w:id="85"/>
    </w:p>
    <w:p w14:paraId="4F79F2B6" w14:textId="32376576" w:rsidR="00874A4A" w:rsidRPr="00FC6DBF" w:rsidRDefault="00874A4A" w:rsidP="004561F6">
      <w:pPr>
        <w:pStyle w:val="Listenabsatz"/>
        <w:numPr>
          <w:ilvl w:val="0"/>
          <w:numId w:val="3"/>
        </w:numPr>
        <w:tabs>
          <w:tab w:val="left" w:pos="567"/>
        </w:tabs>
        <w:spacing w:after="120"/>
        <w:ind w:left="431" w:hanging="431"/>
        <w:contextualSpacing w:val="0"/>
        <w:rPr>
          <w:rFonts w:cs="Times New Roman"/>
        </w:rPr>
      </w:pPr>
      <w:bookmarkStart w:id="86" w:name="_Toc404178436"/>
      <w:r w:rsidRPr="00FC6DBF">
        <w:rPr>
          <w:rFonts w:cs="Times New Roman"/>
        </w:rPr>
        <w:t>Papyrus Eclipse UML Modeling Tool (</w:t>
      </w:r>
      <w:hyperlink r:id="rId11" w:history="1">
        <w:r w:rsidR="006957B6" w:rsidRPr="009E7FA5">
          <w:rPr>
            <w:rStyle w:val="Hyperlink"/>
            <w:rFonts w:cs="Times New Roman"/>
          </w:rPr>
          <w:t>https://www.eclipse.org/papyrus/</w:t>
        </w:r>
      </w:hyperlink>
      <w:r w:rsidRPr="00FC6DBF">
        <w:rPr>
          <w:rFonts w:cs="Times New Roman"/>
        </w:rPr>
        <w:t>)</w:t>
      </w:r>
      <w:bookmarkEnd w:id="86"/>
    </w:p>
    <w:p w14:paraId="146110DA" w14:textId="123C3DD5" w:rsidR="00567E3D" w:rsidRPr="00FC6DBF" w:rsidRDefault="00BF415F" w:rsidP="004561F6">
      <w:pPr>
        <w:pStyle w:val="Listenabsatz"/>
        <w:numPr>
          <w:ilvl w:val="0"/>
          <w:numId w:val="3"/>
        </w:numPr>
        <w:tabs>
          <w:tab w:val="left" w:pos="567"/>
        </w:tabs>
        <w:spacing w:after="120"/>
        <w:ind w:left="431" w:hanging="431"/>
        <w:contextualSpacing w:val="0"/>
        <w:rPr>
          <w:rFonts w:cs="Times New Roman"/>
        </w:rPr>
      </w:pPr>
      <w:bookmarkStart w:id="87" w:name="_Toc404178437"/>
      <w:r w:rsidRPr="00FC6DBF">
        <w:rPr>
          <w:rFonts w:cs="Times New Roman"/>
        </w:rPr>
        <w:t>Eclipse</w:t>
      </w:r>
      <w:r w:rsidR="00453756">
        <w:rPr>
          <w:rFonts w:cs="Times New Roman"/>
        </w:rPr>
        <w:t xml:space="preserve"> </w:t>
      </w:r>
      <w:r w:rsidRPr="00FC6DBF">
        <w:rPr>
          <w:rFonts w:cs="Times New Roman"/>
        </w:rPr>
        <w:t>(</w:t>
      </w:r>
      <w:hyperlink r:id="rId12" w:history="1">
        <w:r w:rsidR="00453756" w:rsidRPr="007C088F">
          <w:rPr>
            <w:rStyle w:val="Hyperlink"/>
            <w:rFonts w:cs="Times New Roman"/>
          </w:rPr>
          <w:t>https://eclipse.org/</w:t>
        </w:r>
      </w:hyperlink>
      <w:r w:rsidRPr="00FC6DBF">
        <w:rPr>
          <w:rFonts w:cs="Times New Roman"/>
        </w:rPr>
        <w:t>)</w:t>
      </w:r>
      <w:bookmarkEnd w:id="87"/>
    </w:p>
    <w:p w14:paraId="6AD041C7" w14:textId="2C1CBF50" w:rsidR="00BC64C6" w:rsidRPr="001D12FE" w:rsidRDefault="00BC64C6" w:rsidP="004561F6">
      <w:pPr>
        <w:pStyle w:val="Listenabsatz"/>
        <w:numPr>
          <w:ilvl w:val="0"/>
          <w:numId w:val="3"/>
        </w:numPr>
        <w:tabs>
          <w:tab w:val="left" w:pos="567"/>
        </w:tabs>
        <w:spacing w:after="120"/>
        <w:ind w:left="431" w:hanging="431"/>
        <w:contextualSpacing w:val="0"/>
      </w:pPr>
      <w:bookmarkStart w:id="88" w:name="_Ref397424717"/>
      <w:r w:rsidRPr="003A2B74">
        <w:rPr>
          <w:rFonts w:cs="Times New Roman"/>
        </w:rPr>
        <w:t>Unified Modeling Language™ (UML®) (</w:t>
      </w:r>
      <w:hyperlink r:id="rId13" w:history="1">
        <w:r w:rsidRPr="003A2B74">
          <w:rPr>
            <w:rStyle w:val="Hyperlink"/>
            <w:rFonts w:cs="Times New Roman"/>
          </w:rPr>
          <w:t>http://www.uml.org/</w:t>
        </w:r>
      </w:hyperlink>
      <w:r w:rsidRPr="003A2B74">
        <w:rPr>
          <w:rFonts w:cs="Times New Roman"/>
        </w:rPr>
        <w:t>)</w:t>
      </w:r>
      <w:bookmarkEnd w:id="88"/>
    </w:p>
    <w:p w14:paraId="52784D2D" w14:textId="2B7BC30B" w:rsidR="001D12FE" w:rsidRPr="00D4118B" w:rsidRDefault="0077456F" w:rsidP="004561F6">
      <w:pPr>
        <w:pStyle w:val="Listenabsatz"/>
        <w:numPr>
          <w:ilvl w:val="0"/>
          <w:numId w:val="3"/>
        </w:numPr>
        <w:tabs>
          <w:tab w:val="left" w:pos="567"/>
        </w:tabs>
        <w:spacing w:after="120"/>
        <w:ind w:left="431" w:hanging="431"/>
        <w:contextualSpacing w:val="0"/>
        <w:rPr>
          <w:rFonts w:cs="Times New Roman"/>
        </w:rPr>
      </w:pPr>
      <w:bookmarkStart w:id="89" w:name="_Ref397425692"/>
      <w:bookmarkStart w:id="90" w:name="_Ref440820827"/>
      <w:r w:rsidRPr="00563D3A">
        <w:rPr>
          <w:rFonts w:cs="Times New Roman"/>
        </w:rPr>
        <w:t xml:space="preserve">IISOMI </w:t>
      </w:r>
      <w:r w:rsidR="00E2073E" w:rsidRPr="00B342D6">
        <w:t>514</w:t>
      </w:r>
      <w:r w:rsidR="00E2073E">
        <w:t xml:space="preserve"> “</w:t>
      </w:r>
      <w:r w:rsidR="001D12FE" w:rsidRPr="00563D3A">
        <w:rPr>
          <w:rFonts w:cs="Times New Roman"/>
        </w:rPr>
        <w:t>UML Modeling Guidelines</w:t>
      </w:r>
      <w:bookmarkEnd w:id="89"/>
      <w:r w:rsidR="00E2073E">
        <w:t>”</w:t>
      </w:r>
      <w:bookmarkEnd w:id="90"/>
      <w:r w:rsidR="00563D3A">
        <w:br/>
      </w:r>
      <w:r w:rsidR="00563D3A" w:rsidRPr="00D4118B">
        <w:rPr>
          <w:rFonts w:cs="Times New Roman"/>
        </w:rPr>
        <w:t xml:space="preserve">Last published version </w:t>
      </w:r>
      <w:r w:rsidR="00000B48" w:rsidRPr="00D4118B">
        <w:rPr>
          <w:rFonts w:cs="Times New Roman"/>
        </w:rPr>
        <w:sym w:font="Wingdings" w:char="F0E0"/>
      </w:r>
      <w:r w:rsidR="00563D3A" w:rsidRPr="00D4118B">
        <w:rPr>
          <w:rFonts w:cs="Times New Roman"/>
        </w:rPr>
        <w:t xml:space="preserve"> </w:t>
      </w:r>
      <w:hyperlink r:id="rId14" w:history="1">
        <w:r w:rsidR="00C933D4" w:rsidRPr="00C933D4">
          <w:rPr>
            <w:rStyle w:val="Hyperlink"/>
            <w:rFonts w:cs="Times New Roman"/>
          </w:rPr>
          <w:t>TR-514 v1.3-info</w:t>
        </w:r>
      </w:hyperlink>
      <w:r w:rsidR="00C933D4" w:rsidRPr="00C933D4">
        <w:rPr>
          <w:rFonts w:cs="Times New Roman"/>
        </w:rPr>
        <w:t xml:space="preserve"> (7/2018)</w:t>
      </w:r>
    </w:p>
    <w:p w14:paraId="6C35A81D" w14:textId="346583C3" w:rsidR="00C040CF" w:rsidRPr="0026522D" w:rsidRDefault="00563D3A" w:rsidP="004561F6">
      <w:pPr>
        <w:pStyle w:val="Listenabsatz"/>
        <w:numPr>
          <w:ilvl w:val="0"/>
          <w:numId w:val="3"/>
        </w:numPr>
        <w:tabs>
          <w:tab w:val="left" w:pos="567"/>
        </w:tabs>
        <w:spacing w:after="120"/>
        <w:contextualSpacing w:val="0"/>
        <w:rPr>
          <w:rFonts w:cs="Times New Roman"/>
          <w:lang w:val="it-IT"/>
        </w:rPr>
      </w:pPr>
      <w:bookmarkStart w:id="91" w:name="_Ref434219551"/>
      <w:r w:rsidRPr="0026522D">
        <w:rPr>
          <w:rFonts w:cs="Times New Roman"/>
          <w:lang w:val="it-IT"/>
        </w:rPr>
        <w:t>IISOMI Wiki</w:t>
      </w:r>
      <w:r w:rsidR="00C040CF" w:rsidRPr="0026522D">
        <w:rPr>
          <w:rFonts w:cs="Times New Roman"/>
          <w:lang w:val="it-IT"/>
        </w:rPr>
        <w:br/>
        <w:t>(</w:t>
      </w:r>
      <w:r w:rsidR="003C42B1">
        <w:fldChar w:fldCharType="begin"/>
      </w:r>
      <w:r w:rsidR="003C42B1" w:rsidRPr="003C42B1">
        <w:rPr>
          <w:lang w:val="de-DE"/>
          <w:rPrChange w:id="92" w:author="Zeuner, Bernd [2]" w:date="2021-09-02T17:00:00Z">
            <w:rPr/>
          </w:rPrChange>
        </w:rPr>
        <w:instrText xml:space="preserve"> HYPERLINK "https://wiki.opennetworking.org/display/OIMT/IISOMI" </w:instrText>
      </w:r>
      <w:r w:rsidR="003C42B1">
        <w:fldChar w:fldCharType="separate"/>
      </w:r>
      <w:r w:rsidRPr="00773F83">
        <w:rPr>
          <w:rStyle w:val="Hyperlink"/>
          <w:rFonts w:cs="Times New Roman"/>
          <w:lang w:val="it-IT"/>
        </w:rPr>
        <w:t>https://wiki.opennetworking.org/display/OIMT/IISOMI</w:t>
      </w:r>
      <w:r w:rsidR="003C42B1">
        <w:rPr>
          <w:rStyle w:val="Hyperlink"/>
          <w:rFonts w:cs="Times New Roman"/>
          <w:lang w:val="it-IT"/>
        </w:rPr>
        <w:fldChar w:fldCharType="end"/>
      </w:r>
      <w:r w:rsidR="00C040CF" w:rsidRPr="0026522D">
        <w:rPr>
          <w:rFonts w:cs="Times New Roman"/>
          <w:lang w:val="it-IT"/>
        </w:rPr>
        <w:t>)</w:t>
      </w:r>
    </w:p>
    <w:p w14:paraId="617F4889" w14:textId="357CAD6D" w:rsidR="0066309E" w:rsidRPr="001D12FE" w:rsidRDefault="0066309E" w:rsidP="004561F6">
      <w:pPr>
        <w:pStyle w:val="Listenabsatz"/>
        <w:numPr>
          <w:ilvl w:val="0"/>
          <w:numId w:val="3"/>
        </w:numPr>
        <w:tabs>
          <w:tab w:val="left" w:pos="567"/>
        </w:tabs>
        <w:spacing w:after="120"/>
        <w:ind w:left="431" w:hanging="431"/>
        <w:contextualSpacing w:val="0"/>
        <w:rPr>
          <w:rFonts w:cs="Times New Roman"/>
        </w:rPr>
      </w:pPr>
      <w:bookmarkStart w:id="93" w:name="_Ref441921282"/>
      <w:r w:rsidRPr="0066309E">
        <w:rPr>
          <w:rFonts w:cs="Times New Roman"/>
        </w:rPr>
        <w:t>Open</w:t>
      </w:r>
      <w:r w:rsidR="00C040CF">
        <w:rPr>
          <w:rFonts w:cs="Times New Roman"/>
        </w:rPr>
        <w:t xml:space="preserve"> </w:t>
      </w:r>
      <w:r w:rsidRPr="0066309E">
        <w:rPr>
          <w:rFonts w:cs="Times New Roman"/>
        </w:rPr>
        <w:t>Source</w:t>
      </w:r>
      <w:r w:rsidR="00C040CF">
        <w:rPr>
          <w:rFonts w:cs="Times New Roman"/>
        </w:rPr>
        <w:t xml:space="preserve"> </w:t>
      </w:r>
      <w:r w:rsidRPr="0066309E">
        <w:rPr>
          <w:rFonts w:cs="Times New Roman"/>
        </w:rPr>
        <w:t>SDN</w:t>
      </w:r>
      <w:r>
        <w:rPr>
          <w:rFonts w:cs="Times New Roman"/>
        </w:rPr>
        <w:t xml:space="preserve"> Project EAGLE</w:t>
      </w:r>
      <w:r>
        <w:rPr>
          <w:rFonts w:cs="Times New Roman"/>
        </w:rPr>
        <w:br/>
        <w:t>(</w:t>
      </w:r>
      <w:hyperlink r:id="rId15" w:history="1">
        <w:r w:rsidRPr="00772E6E">
          <w:rPr>
            <w:rStyle w:val="Hyperlink"/>
            <w:rFonts w:cs="Times New Roman"/>
          </w:rPr>
          <w:t>https://github.com/OpenNetworkingFoundation/EAGLE-Open-Model-Profile-and-Tools</w:t>
        </w:r>
      </w:hyperlink>
      <w:r>
        <w:rPr>
          <w:rFonts w:cs="Times New Roman"/>
        </w:rPr>
        <w:t>)</w:t>
      </w:r>
      <w:bookmarkEnd w:id="93"/>
    </w:p>
    <w:p w14:paraId="6B0E8E1A" w14:textId="0B16113F" w:rsidR="00582B5D" w:rsidRPr="001D12FE" w:rsidRDefault="00582B5D" w:rsidP="004561F6">
      <w:pPr>
        <w:pStyle w:val="Listenabsatz"/>
        <w:numPr>
          <w:ilvl w:val="0"/>
          <w:numId w:val="3"/>
        </w:numPr>
        <w:tabs>
          <w:tab w:val="left" w:pos="567"/>
        </w:tabs>
        <w:spacing w:after="120"/>
        <w:contextualSpacing w:val="0"/>
        <w:rPr>
          <w:rFonts w:cs="Times New Roman"/>
        </w:rPr>
      </w:pPr>
      <w:bookmarkStart w:id="94" w:name="_Ref440806209"/>
      <w:proofErr w:type="spellStart"/>
      <w:r>
        <w:rPr>
          <w:rFonts w:cs="Times New Roman"/>
        </w:rPr>
        <w:t>OpenModelProfile</w:t>
      </w:r>
      <w:proofErr w:type="spellEnd"/>
      <w:r>
        <w:rPr>
          <w:rFonts w:cs="Times New Roman"/>
        </w:rPr>
        <w:br/>
        <w:t>(</w:t>
      </w:r>
      <w:hyperlink r:id="rId16" w:history="1">
        <w:r w:rsidR="00773F83" w:rsidRPr="00950CEB">
          <w:rPr>
            <w:rStyle w:val="Hyperlink"/>
            <w:rFonts w:cs="Times New Roman"/>
          </w:rPr>
          <w:t>https://github.com/OpenNetworkingFoundation/EAGLE-Open-Model-Profile-and-Tools/tree/ToolChain/UmlProfiles</w:t>
        </w:r>
      </w:hyperlink>
      <w:r>
        <w:rPr>
          <w:rFonts w:cs="Times New Roman"/>
        </w:rPr>
        <w:t>)</w:t>
      </w:r>
      <w:bookmarkEnd w:id="91"/>
      <w:bookmarkEnd w:id="94"/>
    </w:p>
    <w:p w14:paraId="286E6F96" w14:textId="53844332" w:rsidR="00E170E4" w:rsidRPr="001D12FE" w:rsidRDefault="00E170E4" w:rsidP="004561F6">
      <w:pPr>
        <w:pStyle w:val="Listenabsatz"/>
        <w:numPr>
          <w:ilvl w:val="0"/>
          <w:numId w:val="3"/>
        </w:numPr>
        <w:tabs>
          <w:tab w:val="left" w:pos="567"/>
        </w:tabs>
        <w:spacing w:after="120"/>
        <w:ind w:left="431" w:hanging="431"/>
        <w:contextualSpacing w:val="0"/>
        <w:rPr>
          <w:rFonts w:cs="Times New Roman"/>
        </w:rPr>
      </w:pPr>
      <w:bookmarkStart w:id="95" w:name="_Ref81470854"/>
      <w:r>
        <w:rPr>
          <w:rFonts w:cs="Times New Roman"/>
        </w:rPr>
        <w:t xml:space="preserve">Eclipse </w:t>
      </w:r>
      <w:proofErr w:type="spellStart"/>
      <w:r>
        <w:rPr>
          <w:rFonts w:cs="Times New Roman"/>
        </w:rPr>
        <w:t>Gendoc</w:t>
      </w:r>
      <w:proofErr w:type="spellEnd"/>
      <w:r>
        <w:rPr>
          <w:rFonts w:cs="Times New Roman"/>
        </w:rPr>
        <w:t xml:space="preserve"> </w:t>
      </w:r>
      <w:ins w:id="96" w:author="Zeuner, Bernd [2]" w:date="2021-09-02T09:58:00Z">
        <w:r w:rsidR="00FC1742">
          <w:rPr>
            <w:rFonts w:cs="Times New Roman"/>
          </w:rPr>
          <w:t xml:space="preserve">Releases </w:t>
        </w:r>
      </w:ins>
      <w:r>
        <w:rPr>
          <w:rFonts w:cs="Times New Roman"/>
        </w:rPr>
        <w:t>(</w:t>
      </w:r>
      <w:hyperlink r:id="rId17" w:history="1">
        <w:r w:rsidRPr="00F42960">
          <w:rPr>
            <w:rStyle w:val="Hyperlink"/>
            <w:rFonts w:cs="Times New Roman"/>
          </w:rPr>
          <w:t>https://www.eclipse.org/gendoc/</w:t>
        </w:r>
      </w:hyperlink>
      <w:ins w:id="97" w:author="Zeuner, Bernd [2]" w:date="2021-09-02T09:58:00Z">
        <w:r w:rsidR="00FC1742" w:rsidRPr="00FC1742">
          <w:rPr>
            <w:rStyle w:val="Hyperlink"/>
            <w:rFonts w:cs="Times New Roman"/>
          </w:rPr>
          <w:t>downloads/download.php</w:t>
        </w:r>
      </w:ins>
      <w:r>
        <w:rPr>
          <w:rFonts w:cs="Times New Roman"/>
        </w:rPr>
        <w:t>)</w:t>
      </w:r>
      <w:bookmarkEnd w:id="95"/>
    </w:p>
    <w:p w14:paraId="1B4039C4" w14:textId="77777777" w:rsidR="00FC1742" w:rsidRPr="001D12FE" w:rsidRDefault="00FC1742" w:rsidP="00FC1742">
      <w:pPr>
        <w:pStyle w:val="Listenabsatz"/>
        <w:numPr>
          <w:ilvl w:val="0"/>
          <w:numId w:val="3"/>
        </w:numPr>
        <w:tabs>
          <w:tab w:val="left" w:pos="567"/>
        </w:tabs>
        <w:spacing w:after="120"/>
        <w:ind w:left="431" w:hanging="431"/>
        <w:contextualSpacing w:val="0"/>
        <w:rPr>
          <w:ins w:id="98" w:author="Zeuner, Bernd [2]" w:date="2021-09-02T09:59:00Z"/>
          <w:rFonts w:cs="Times New Roman"/>
        </w:rPr>
      </w:pPr>
      <w:bookmarkStart w:id="99" w:name="_Ref81408796"/>
      <w:ins w:id="100" w:author="Zeuner, Bernd [2]" w:date="2021-09-02T09:59:00Z">
        <w:r>
          <w:rPr>
            <w:rFonts w:cs="Times New Roman"/>
          </w:rPr>
          <w:t>Papyrus Releases Overview</w:t>
        </w:r>
        <w:r>
          <w:rPr>
            <w:rFonts w:cs="Times New Roman"/>
          </w:rPr>
          <w:br/>
          <w:t>(</w:t>
        </w:r>
        <w:r w:rsidRPr="00C93695">
          <w:rPr>
            <w:rFonts w:cs="Times New Roman"/>
          </w:rPr>
          <w:t>https://wiki.opennetworking.org/display/OIMT/Papyrus+Releases</w:t>
        </w:r>
        <w:r>
          <w:fldChar w:fldCharType="begin"/>
        </w:r>
        <w:r>
          <w:instrText xml:space="preserve"> HYPERLINK "https://www.eclipse.org/gendoc/" </w:instrText>
        </w:r>
        <w:r>
          <w:fldChar w:fldCharType="end"/>
        </w:r>
        <w:r>
          <w:rPr>
            <w:rFonts w:cs="Times New Roman"/>
          </w:rPr>
          <w:t>)</w:t>
        </w:r>
        <w:bookmarkEnd w:id="99"/>
      </w:ins>
    </w:p>
    <w:p w14:paraId="2FBB95F3" w14:textId="77777777" w:rsidR="00BC64C6" w:rsidRPr="00BC64C6" w:rsidRDefault="00BC64C6" w:rsidP="00BC64C6"/>
    <w:p w14:paraId="4A74578E" w14:textId="77777777" w:rsidR="00CB65F1" w:rsidRDefault="00CB65F1" w:rsidP="00DF621F">
      <w:pPr>
        <w:pStyle w:val="berschrift1"/>
      </w:pPr>
      <w:bookmarkStart w:id="101" w:name="_Toc434504797"/>
      <w:bookmarkStart w:id="102" w:name="_Toc434505244"/>
      <w:bookmarkStart w:id="103" w:name="_Toc511379125"/>
      <w:bookmarkStart w:id="104" w:name="_Toc520987110"/>
      <w:r>
        <w:lastRenderedPageBreak/>
        <w:t>Abbreviations</w:t>
      </w:r>
      <w:bookmarkEnd w:id="101"/>
      <w:bookmarkEnd w:id="102"/>
      <w:bookmarkEnd w:id="103"/>
      <w:bookmarkEnd w:id="104"/>
    </w:p>
    <w:p w14:paraId="6C4FB8FA" w14:textId="77777777" w:rsidR="00CB65F1" w:rsidRDefault="00CB65F1" w:rsidP="00CB65F1">
      <w:pPr>
        <w:tabs>
          <w:tab w:val="left" w:pos="993"/>
        </w:tabs>
      </w:pPr>
      <w:r>
        <w:t>API</w:t>
      </w:r>
      <w:r>
        <w:tab/>
      </w:r>
      <w:r w:rsidRPr="00135163">
        <w:t>Application-Programmin</w:t>
      </w:r>
      <w:r>
        <w:t>g-Interface</w:t>
      </w:r>
    </w:p>
    <w:p w14:paraId="49783938" w14:textId="77777777" w:rsidR="00CB65F1" w:rsidRDefault="00CB65F1" w:rsidP="00CB65F1">
      <w:pPr>
        <w:tabs>
          <w:tab w:val="left" w:pos="993"/>
        </w:tabs>
      </w:pPr>
      <w:r>
        <w:t>ARO</w:t>
      </w:r>
      <w:r>
        <w:tab/>
      </w:r>
      <w:r w:rsidRPr="00B539CF">
        <w:t>Association Resources Online™</w:t>
      </w:r>
    </w:p>
    <w:p w14:paraId="2437F07D" w14:textId="77777777" w:rsidR="006508BB" w:rsidRDefault="006508BB" w:rsidP="00CB65F1">
      <w:pPr>
        <w:tabs>
          <w:tab w:val="left" w:pos="993"/>
        </w:tabs>
      </w:pPr>
      <w:r>
        <w:t>ASCII</w:t>
      </w:r>
      <w:r>
        <w:tab/>
      </w:r>
      <w:r w:rsidRPr="006508BB">
        <w:t>American Standard Code for Information Interchange</w:t>
      </w:r>
    </w:p>
    <w:p w14:paraId="1111A868" w14:textId="77777777" w:rsidR="00CB65F1" w:rsidRDefault="00CB65F1" w:rsidP="00CB65F1">
      <w:pPr>
        <w:tabs>
          <w:tab w:val="left" w:pos="993"/>
        </w:tabs>
      </w:pPr>
      <w:r>
        <w:t>DS</w:t>
      </w:r>
      <w:r>
        <w:tab/>
        <w:t>Data Schema</w:t>
      </w:r>
    </w:p>
    <w:p w14:paraId="6D764BB6" w14:textId="77777777" w:rsidR="00CB65F1" w:rsidRDefault="00CB65F1" w:rsidP="00CB65F1">
      <w:pPr>
        <w:tabs>
          <w:tab w:val="left" w:pos="993"/>
        </w:tabs>
      </w:pPr>
      <w:r>
        <w:t>IDE</w:t>
      </w:r>
      <w:r>
        <w:tab/>
        <w:t>I</w:t>
      </w:r>
      <w:r w:rsidRPr="00135163">
        <w:t xml:space="preserve">ntegrated </w:t>
      </w:r>
      <w:r>
        <w:t>D</w:t>
      </w:r>
      <w:r w:rsidRPr="00135163">
        <w:t xml:space="preserve">evelopment </w:t>
      </w:r>
      <w:r>
        <w:t>E</w:t>
      </w:r>
      <w:r w:rsidRPr="00135163">
        <w:t>nvironment</w:t>
      </w:r>
    </w:p>
    <w:p w14:paraId="32AF2AD7" w14:textId="315208B6" w:rsidR="007D6CE8" w:rsidRPr="0027217D" w:rsidRDefault="007D6CE8" w:rsidP="00CB65F1">
      <w:pPr>
        <w:tabs>
          <w:tab w:val="left" w:pos="993"/>
        </w:tabs>
        <w:rPr>
          <w:lang w:val="de-DE"/>
        </w:rPr>
      </w:pPr>
      <w:r w:rsidRPr="0027217D">
        <w:rPr>
          <w:lang w:val="de-DE"/>
        </w:rPr>
        <w:t>IISOMI</w:t>
      </w:r>
      <w:r w:rsidRPr="0027217D">
        <w:rPr>
          <w:lang w:val="de-DE"/>
        </w:rPr>
        <w:tab/>
        <w:t>Informal Inter-SDO Open Model Initiative</w:t>
      </w:r>
    </w:p>
    <w:p w14:paraId="6E436C37" w14:textId="77777777" w:rsidR="008D6673" w:rsidRPr="0027217D" w:rsidRDefault="008D6673" w:rsidP="00CB65F1">
      <w:pPr>
        <w:tabs>
          <w:tab w:val="left" w:pos="993"/>
        </w:tabs>
        <w:rPr>
          <w:lang w:val="de-DE"/>
        </w:rPr>
      </w:pPr>
      <w:r w:rsidRPr="0027217D">
        <w:rPr>
          <w:lang w:val="de-DE"/>
        </w:rPr>
        <w:t>IM</w:t>
      </w:r>
      <w:r w:rsidRPr="0027217D">
        <w:rPr>
          <w:lang w:val="de-DE"/>
        </w:rPr>
        <w:tab/>
        <w:t>Information Model</w:t>
      </w:r>
    </w:p>
    <w:p w14:paraId="2B9B77C9" w14:textId="77777777" w:rsidR="00644855" w:rsidRDefault="00644855" w:rsidP="00CB65F1">
      <w:pPr>
        <w:tabs>
          <w:tab w:val="left" w:pos="993"/>
        </w:tabs>
      </w:pPr>
      <w:r>
        <w:t>IMP</w:t>
      </w:r>
      <w:r>
        <w:tab/>
        <w:t>Information Modeling Project (ONF Services Area)</w:t>
      </w:r>
    </w:p>
    <w:p w14:paraId="064F32F7" w14:textId="77777777" w:rsidR="006508BB" w:rsidRPr="006508BB" w:rsidRDefault="006508BB" w:rsidP="00CB65F1">
      <w:pPr>
        <w:tabs>
          <w:tab w:val="left" w:pos="993"/>
        </w:tabs>
      </w:pPr>
      <w:r w:rsidRPr="006508BB">
        <w:t>ITU-T</w:t>
      </w:r>
      <w:r w:rsidRPr="006508BB">
        <w:tab/>
        <w:t xml:space="preserve">International Telecommunication Union </w:t>
      </w:r>
      <w:r>
        <w:t xml:space="preserve">– </w:t>
      </w:r>
      <w:r w:rsidRPr="006508BB">
        <w:t>Telecommunication Standardization Sector</w:t>
      </w:r>
    </w:p>
    <w:p w14:paraId="2762D226" w14:textId="77777777" w:rsidR="00CB65F1" w:rsidRDefault="00CB65F1" w:rsidP="00CB65F1">
      <w:pPr>
        <w:tabs>
          <w:tab w:val="left" w:pos="993"/>
        </w:tabs>
      </w:pPr>
      <w:r>
        <w:t>JSON</w:t>
      </w:r>
      <w:r>
        <w:tab/>
      </w:r>
      <w:r w:rsidRPr="00135163">
        <w:t>JavaScript Object Notation</w:t>
      </w:r>
    </w:p>
    <w:p w14:paraId="1524B9EC" w14:textId="77777777" w:rsidR="00CB65F1" w:rsidRDefault="00CB65F1" w:rsidP="00CB65F1">
      <w:pPr>
        <w:tabs>
          <w:tab w:val="left" w:pos="993"/>
        </w:tabs>
      </w:pPr>
      <w:r>
        <w:t>NBI</w:t>
      </w:r>
      <w:r>
        <w:tab/>
      </w:r>
      <w:proofErr w:type="spellStart"/>
      <w:r>
        <w:t>NorthBound</w:t>
      </w:r>
      <w:proofErr w:type="spellEnd"/>
      <w:r>
        <w:t xml:space="preserve"> Interface</w:t>
      </w:r>
    </w:p>
    <w:p w14:paraId="3CFD5C77" w14:textId="77777777" w:rsidR="001A750E" w:rsidRDefault="001A750E" w:rsidP="00CB65F1">
      <w:pPr>
        <w:tabs>
          <w:tab w:val="left" w:pos="993"/>
        </w:tabs>
      </w:pPr>
      <w:r>
        <w:t>OF</w:t>
      </w:r>
      <w:r>
        <w:tab/>
        <w:t>Open Flow</w:t>
      </w:r>
    </w:p>
    <w:p w14:paraId="5ED110E1" w14:textId="77777777" w:rsidR="00CB65F1" w:rsidRDefault="00CB65F1" w:rsidP="00CB65F1">
      <w:pPr>
        <w:tabs>
          <w:tab w:val="left" w:pos="993"/>
        </w:tabs>
      </w:pPr>
      <w:r>
        <w:t>OT</w:t>
      </w:r>
      <w:r>
        <w:tab/>
        <w:t>Optical Transport</w:t>
      </w:r>
    </w:p>
    <w:p w14:paraId="158164CD" w14:textId="77777777" w:rsidR="00CB65F1" w:rsidRPr="004C358A" w:rsidRDefault="00CB65F1" w:rsidP="00CB65F1">
      <w:pPr>
        <w:tabs>
          <w:tab w:val="left" w:pos="993"/>
        </w:tabs>
      </w:pPr>
      <w:r w:rsidRPr="004C358A">
        <w:t>RSA</w:t>
      </w:r>
      <w:r w:rsidRPr="004C358A">
        <w:tab/>
        <w:t>Rational Software Architect (UML tool from IBM)</w:t>
      </w:r>
    </w:p>
    <w:p w14:paraId="2004D6E1" w14:textId="77777777" w:rsidR="001A750E" w:rsidRDefault="001A750E" w:rsidP="00CB65F1">
      <w:pPr>
        <w:tabs>
          <w:tab w:val="left" w:pos="993"/>
        </w:tabs>
      </w:pPr>
      <w:r>
        <w:t>SDO</w:t>
      </w:r>
      <w:r>
        <w:tab/>
        <w:t>Standards Developing Organization</w:t>
      </w:r>
    </w:p>
    <w:p w14:paraId="74B4375F" w14:textId="77777777" w:rsidR="00CB65F1" w:rsidRDefault="00CB65F1" w:rsidP="00CB65F1">
      <w:pPr>
        <w:tabs>
          <w:tab w:val="left" w:pos="993"/>
        </w:tabs>
      </w:pPr>
      <w:r>
        <w:t>UML</w:t>
      </w:r>
      <w:r>
        <w:tab/>
        <w:t>Unified Modeling Language</w:t>
      </w:r>
    </w:p>
    <w:p w14:paraId="40BD3C36" w14:textId="77777777" w:rsidR="00CB65F1" w:rsidRDefault="00CB65F1" w:rsidP="00CB65F1">
      <w:pPr>
        <w:tabs>
          <w:tab w:val="left" w:pos="993"/>
        </w:tabs>
      </w:pPr>
      <w:r>
        <w:t>URI</w:t>
      </w:r>
      <w:r>
        <w:tab/>
      </w:r>
      <w:r w:rsidRPr="007D74D1">
        <w:t>Uniform Resource Identifier</w:t>
      </w:r>
    </w:p>
    <w:p w14:paraId="36BBB178" w14:textId="77777777" w:rsidR="00CB65F1" w:rsidRDefault="00CB65F1" w:rsidP="00CB65F1">
      <w:pPr>
        <w:tabs>
          <w:tab w:val="left" w:pos="993"/>
        </w:tabs>
      </w:pPr>
      <w:r>
        <w:t>URL</w:t>
      </w:r>
      <w:r>
        <w:tab/>
      </w:r>
      <w:r w:rsidRPr="007D74D1">
        <w:t>Uniform Resource Locator</w:t>
      </w:r>
    </w:p>
    <w:p w14:paraId="599417DE" w14:textId="77777777" w:rsidR="001A750E" w:rsidRDefault="001A750E" w:rsidP="00CB65F1">
      <w:pPr>
        <w:tabs>
          <w:tab w:val="left" w:pos="993"/>
        </w:tabs>
      </w:pPr>
      <w:r>
        <w:t>XML</w:t>
      </w:r>
      <w:r>
        <w:tab/>
      </w:r>
      <w:r w:rsidRPr="001A750E">
        <w:t>Extensible Markup Language</w:t>
      </w:r>
    </w:p>
    <w:p w14:paraId="2164803C" w14:textId="77777777" w:rsidR="00CB65F1" w:rsidRDefault="00CB65F1" w:rsidP="00CB65F1">
      <w:pPr>
        <w:tabs>
          <w:tab w:val="left" w:pos="993"/>
        </w:tabs>
      </w:pPr>
      <w:r>
        <w:t>WG</w:t>
      </w:r>
      <w:r>
        <w:tab/>
        <w:t>Working Group</w:t>
      </w:r>
    </w:p>
    <w:p w14:paraId="27983672" w14:textId="77777777" w:rsidR="00CB65F1" w:rsidRDefault="00CB65F1" w:rsidP="00CB65F1"/>
    <w:p w14:paraId="156D732E" w14:textId="77777777" w:rsidR="005C0B26" w:rsidRDefault="0017523D" w:rsidP="00DF621F">
      <w:pPr>
        <w:pStyle w:val="berschrift1"/>
      </w:pPr>
      <w:bookmarkStart w:id="105" w:name="_Toc434504798"/>
      <w:bookmarkStart w:id="106" w:name="_Toc434505245"/>
      <w:bookmarkStart w:id="107" w:name="_Toc511379126"/>
      <w:bookmarkStart w:id="108" w:name="_Toc520987111"/>
      <w:r>
        <w:t xml:space="preserve">Documentation </w:t>
      </w:r>
      <w:r w:rsidR="005C0B26">
        <w:t>Overview</w:t>
      </w:r>
      <w:bookmarkEnd w:id="105"/>
      <w:bookmarkEnd w:id="106"/>
      <w:bookmarkEnd w:id="107"/>
      <w:bookmarkEnd w:id="108"/>
    </w:p>
    <w:p w14:paraId="22E8754B" w14:textId="76B65DC4" w:rsidR="00C54BEE" w:rsidRDefault="0020010C" w:rsidP="0020010C">
      <w:r>
        <w:t xml:space="preserve">This document is part of a </w:t>
      </w:r>
      <w:r w:rsidR="00395975">
        <w:t xml:space="preserve">suite of guidelines. </w:t>
      </w:r>
      <w:r>
        <w:t xml:space="preserve">The location of this document within the documentation architecture is shown in </w:t>
      </w:r>
      <w:r w:rsidR="00ED391E">
        <w:fldChar w:fldCharType="begin"/>
      </w:r>
      <w:r>
        <w:instrText xml:space="preserve"> REF _Ref394487460 \h </w:instrText>
      </w:r>
      <w:r w:rsidR="00ED391E">
        <w:fldChar w:fldCharType="separate"/>
      </w:r>
      <w:r w:rsidR="00D4118B">
        <w:t xml:space="preserve">Figure </w:t>
      </w:r>
      <w:r w:rsidR="00D4118B">
        <w:rPr>
          <w:noProof/>
        </w:rPr>
        <w:t>4</w:t>
      </w:r>
      <w:r w:rsidR="00D4118B">
        <w:noBreakHyphen/>
      </w:r>
      <w:r w:rsidR="00D4118B">
        <w:rPr>
          <w:noProof/>
        </w:rPr>
        <w:t>1</w:t>
      </w:r>
      <w:r w:rsidR="00ED391E">
        <w:fldChar w:fldCharType="end"/>
      </w:r>
      <w:r>
        <w:t xml:space="preserve"> below:</w:t>
      </w:r>
    </w:p>
    <w:p w14:paraId="4AE87FF5" w14:textId="62B5EA2B" w:rsidR="0020010C" w:rsidRDefault="00920A19" w:rsidP="00920A19">
      <w:pPr>
        <w:pStyle w:val="Beschriftung"/>
        <w:keepNext/>
        <w:jc w:val="left"/>
      </w:pPr>
      <w:r>
        <w:object w:dxaOrig="9603" w:dyaOrig="5399" w14:anchorId="17F8DF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9pt;height:370.85pt" o:ole="">
            <v:imagedata r:id="rId18" o:title="" cropleft="3277f" cropright=".25"/>
          </v:shape>
          <o:OLEObject Type="Embed" ProgID="PowerPoint.Slide.12" ShapeID="_x0000_i1025" DrawAspect="Content" ObjectID="_1692107826" r:id="rId19"/>
        </w:object>
      </w:r>
    </w:p>
    <w:p w14:paraId="5481BF4E" w14:textId="16DC1707" w:rsidR="0020010C" w:rsidRDefault="0020010C" w:rsidP="003E61F8">
      <w:pPr>
        <w:pStyle w:val="FigureCaption"/>
      </w:pPr>
      <w:bookmarkStart w:id="109" w:name="_Ref394487460"/>
      <w:bookmarkStart w:id="110" w:name="_Toc511379013"/>
      <w:bookmarkStart w:id="111" w:name="_Toc520987191"/>
      <w:r>
        <w:t xml:space="preserve">Figure </w:t>
      </w:r>
      <w:r w:rsidR="00ED391E">
        <w:fldChar w:fldCharType="begin"/>
      </w:r>
      <w:r w:rsidR="00670105">
        <w:instrText xml:space="preserve"> STYLEREF 1 \s </w:instrText>
      </w:r>
      <w:r w:rsidR="00ED391E">
        <w:fldChar w:fldCharType="separate"/>
      </w:r>
      <w:r w:rsidR="00D4118B">
        <w:rPr>
          <w:noProof/>
        </w:rPr>
        <w:t>4</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1</w:t>
      </w:r>
      <w:r w:rsidR="00ED391E">
        <w:fldChar w:fldCharType="end"/>
      </w:r>
      <w:bookmarkEnd w:id="109"/>
      <w:r>
        <w:t xml:space="preserve">: </w:t>
      </w:r>
      <w:r w:rsidRPr="0020010C">
        <w:t xml:space="preserve">Specification </w:t>
      </w:r>
      <w:r w:rsidR="00E0235E" w:rsidRPr="0020010C">
        <w:t>Architecture</w:t>
      </w:r>
      <w:bookmarkEnd w:id="110"/>
      <w:bookmarkEnd w:id="111"/>
    </w:p>
    <w:p w14:paraId="1095035B" w14:textId="77777777" w:rsidR="0020010C" w:rsidRDefault="0020010C" w:rsidP="0020010C"/>
    <w:p w14:paraId="3FAE82BD" w14:textId="77777777" w:rsidR="00CD4CF6" w:rsidRDefault="00CD4CF6" w:rsidP="00DF621F">
      <w:pPr>
        <w:pStyle w:val="berschrift1"/>
      </w:pPr>
      <w:bookmarkStart w:id="112" w:name="_Toc434504799"/>
      <w:bookmarkStart w:id="113" w:name="_Toc434505246"/>
      <w:bookmarkStart w:id="114" w:name="_Toc511379127"/>
      <w:bookmarkStart w:id="115" w:name="_Toc520987112"/>
      <w:r>
        <w:t>Getting Papyrus Running</w:t>
      </w:r>
      <w:bookmarkEnd w:id="112"/>
      <w:bookmarkEnd w:id="113"/>
      <w:bookmarkEnd w:id="114"/>
      <w:bookmarkEnd w:id="115"/>
    </w:p>
    <w:p w14:paraId="24DA6DD8" w14:textId="585EEF6E" w:rsidR="00CD022B" w:rsidDel="009205E2" w:rsidRDefault="00CD022B" w:rsidP="00CD022B">
      <w:pPr>
        <w:pStyle w:val="berschrift2"/>
        <w:rPr>
          <w:del w:id="116" w:author="Zeuner, Bernd [2]" w:date="2021-09-02T08:18:00Z"/>
        </w:rPr>
      </w:pPr>
      <w:bookmarkStart w:id="117" w:name="_Toc511379128"/>
      <w:bookmarkStart w:id="118" w:name="_Toc520987113"/>
      <w:del w:id="119" w:author="Zeuner, Bernd [2]" w:date="2021-09-02T08:18:00Z">
        <w:r w:rsidDel="009205E2">
          <w:delText>Applied Tool Versions</w:delText>
        </w:r>
        <w:bookmarkEnd w:id="117"/>
        <w:bookmarkEnd w:id="118"/>
      </w:del>
    </w:p>
    <w:p w14:paraId="6AB4C17F" w14:textId="71FDBF35" w:rsidR="00CD4CF6" w:rsidRDefault="00CD4CF6" w:rsidP="0020010C">
      <w:r>
        <w:t xml:space="preserve">The </w:t>
      </w:r>
      <w:r w:rsidR="00DC51CB">
        <w:t>Open-Source</w:t>
      </w:r>
      <w:r>
        <w:t xml:space="preserve"> UML tool Papyrus is a plug-in for the </w:t>
      </w:r>
      <w:r w:rsidR="00DC51CB">
        <w:t>Open-Source</w:t>
      </w:r>
      <w:r>
        <w:t xml:space="preserve"> </w:t>
      </w:r>
      <w:r w:rsidR="00DC51CB">
        <w:t>I</w:t>
      </w:r>
      <w:r w:rsidRPr="00CD4CF6">
        <w:t xml:space="preserve">ntegrated </w:t>
      </w:r>
      <w:r w:rsidR="00DC51CB">
        <w:t>D</w:t>
      </w:r>
      <w:r w:rsidRPr="00CD4CF6">
        <w:t xml:space="preserve">evelopment </w:t>
      </w:r>
      <w:r w:rsidR="00DC51CB">
        <w:t>E</w:t>
      </w:r>
      <w:r w:rsidRPr="00CD4CF6">
        <w:t>nvironment (IDE)</w:t>
      </w:r>
      <w:r>
        <w:t xml:space="preserve"> Eclipse.</w:t>
      </w:r>
    </w:p>
    <w:p w14:paraId="57CBAE17" w14:textId="44145CEE" w:rsidR="00426160" w:rsidDel="009205E2" w:rsidRDefault="00426160" w:rsidP="00426160">
      <w:pPr>
        <w:rPr>
          <w:del w:id="120" w:author="Zeuner, Bernd [2]" w:date="2021-09-02T08:15:00Z"/>
        </w:rPr>
      </w:pPr>
      <w:del w:id="121" w:author="Zeuner, Bernd [2]" w:date="2021-09-02T08:15:00Z">
        <w:r w:rsidDel="009205E2">
          <w:delText>Applied tool versions for this guideline:</w:delText>
        </w:r>
      </w:del>
    </w:p>
    <w:p w14:paraId="6D3BEFF8" w14:textId="2CC32F51" w:rsidR="00127A6D" w:rsidDel="009205E2" w:rsidRDefault="00CD4CF6" w:rsidP="004561F6">
      <w:pPr>
        <w:pStyle w:val="Listenabsatz"/>
        <w:numPr>
          <w:ilvl w:val="0"/>
          <w:numId w:val="5"/>
        </w:numPr>
        <w:rPr>
          <w:del w:id="122" w:author="Zeuner, Bernd [2]" w:date="2021-09-02T08:15:00Z"/>
        </w:rPr>
      </w:pPr>
      <w:del w:id="123" w:author="Zeuner, Bernd [2]" w:date="2021-09-02T08:15:00Z">
        <w:r w:rsidRPr="000A25A4" w:rsidDel="009205E2">
          <w:delText xml:space="preserve">Eclipse </w:delText>
        </w:r>
        <w:r w:rsidR="00BE7BB7" w:rsidRPr="000A25A4" w:rsidDel="009205E2">
          <w:delText xml:space="preserve">version </w:delText>
        </w:r>
        <w:r w:rsidR="000A25A4" w:rsidRPr="000A25A4" w:rsidDel="009205E2">
          <w:delText>4.</w:delText>
        </w:r>
        <w:r w:rsidR="008261B8" w:rsidDel="009205E2">
          <w:delText>7</w:delText>
        </w:r>
        <w:r w:rsidR="000A25A4" w:rsidDel="009205E2">
          <w:rPr>
            <w:lang w:val="fr-FR"/>
          </w:rPr>
          <w:delText>.</w:delText>
        </w:r>
        <w:r w:rsidR="000B770E" w:rsidDel="009205E2">
          <w:rPr>
            <w:lang w:val="fr-FR"/>
          </w:rPr>
          <w:delText>2</w:delText>
        </w:r>
        <w:r w:rsidR="000A25A4" w:rsidDel="009205E2">
          <w:rPr>
            <w:lang w:val="fr-FR"/>
          </w:rPr>
          <w:delText xml:space="preserve"> </w:delText>
        </w:r>
        <w:r w:rsidR="00BE7BB7" w:rsidRPr="000A25A4" w:rsidDel="009205E2">
          <w:delText>“</w:delText>
        </w:r>
        <w:r w:rsidR="008261B8" w:rsidDel="009205E2">
          <w:delText>Oxygen</w:delText>
        </w:r>
        <w:r w:rsidR="00BE7BB7" w:rsidRPr="000A25A4" w:rsidDel="009205E2">
          <w:delText>”</w:delText>
        </w:r>
      </w:del>
    </w:p>
    <w:p w14:paraId="2F71EF5C" w14:textId="656A7B8C" w:rsidR="00127A6D" w:rsidDel="009205E2" w:rsidRDefault="00BE7BB7" w:rsidP="004561F6">
      <w:pPr>
        <w:pStyle w:val="Listenabsatz"/>
        <w:numPr>
          <w:ilvl w:val="0"/>
          <w:numId w:val="5"/>
        </w:numPr>
        <w:rPr>
          <w:del w:id="124" w:author="Zeuner, Bernd [2]" w:date="2021-09-02T08:15:00Z"/>
        </w:rPr>
      </w:pPr>
      <w:del w:id="125" w:author="Zeuner, Bernd [2]" w:date="2021-09-02T08:15:00Z">
        <w:r w:rsidRPr="000A25A4" w:rsidDel="009205E2">
          <w:delText xml:space="preserve">Papyrus </w:delText>
        </w:r>
        <w:r w:rsidR="000E2B86" w:rsidRPr="000A25A4" w:rsidDel="009205E2">
          <w:delText xml:space="preserve">version </w:delText>
        </w:r>
        <w:r w:rsidR="008261B8" w:rsidDel="009205E2">
          <w:delText>3</w:delText>
        </w:r>
        <w:r w:rsidR="000E2B86" w:rsidRPr="000A25A4" w:rsidDel="009205E2">
          <w:delText>.</w:delText>
        </w:r>
        <w:r w:rsidR="000B770E" w:rsidDel="009205E2">
          <w:delText>2</w:delText>
        </w:r>
        <w:r w:rsidR="000E2B86" w:rsidRPr="000A25A4" w:rsidDel="009205E2">
          <w:delText>.</w:delText>
        </w:r>
        <w:r w:rsidR="000B770E" w:rsidDel="009205E2">
          <w:delText>0 RC4</w:delText>
        </w:r>
      </w:del>
    </w:p>
    <w:p w14:paraId="40F87669" w14:textId="7C386BAD" w:rsidR="007A49BE" w:rsidDel="009205E2" w:rsidRDefault="007A49BE" w:rsidP="004561F6">
      <w:pPr>
        <w:pStyle w:val="Listenabsatz"/>
        <w:numPr>
          <w:ilvl w:val="0"/>
          <w:numId w:val="5"/>
        </w:numPr>
        <w:rPr>
          <w:del w:id="126" w:author="Zeuner, Bernd [2]" w:date="2021-09-02T08:15:00Z"/>
        </w:rPr>
      </w:pPr>
      <w:del w:id="127" w:author="Zeuner, Bernd [2]" w:date="2021-09-02T08:15:00Z">
        <w:r w:rsidDel="009205E2">
          <w:delText>Gendoc version 0.</w:delText>
        </w:r>
        <w:r w:rsidR="00A34DBC" w:rsidDel="009205E2">
          <w:delText>6</w:delText>
        </w:r>
        <w:r w:rsidDel="009205E2">
          <w:delText>.</w:delText>
        </w:r>
        <w:r w:rsidR="009A4C1C" w:rsidDel="009205E2">
          <w:delText>0</w:delText>
        </w:r>
      </w:del>
    </w:p>
    <w:p w14:paraId="16E379C2" w14:textId="5FD7D35A" w:rsidR="00DD7654" w:rsidRDefault="00DD7654" w:rsidP="0020010C">
      <w:r>
        <w:t xml:space="preserve">This </w:t>
      </w:r>
      <w:r w:rsidR="009205E2">
        <w:t>section</w:t>
      </w:r>
      <w:r>
        <w:t xml:space="preserve"> explains how to get Papyrus running on </w:t>
      </w:r>
      <w:r w:rsidR="00B576B7">
        <w:t>the target</w:t>
      </w:r>
      <w:r>
        <w:t xml:space="preserve"> PC and how to import a model</w:t>
      </w:r>
      <w:r w:rsidRPr="009405E9">
        <w:t xml:space="preserve">. </w:t>
      </w:r>
      <w:r w:rsidR="000A25A4">
        <w:t>Working with</w:t>
      </w:r>
      <w:r w:rsidR="00E17ADE" w:rsidRPr="009405E9">
        <w:t xml:space="preserve"> sub-models</w:t>
      </w:r>
      <w:r w:rsidR="000A25A4">
        <w:t xml:space="preserve"> is described</w:t>
      </w:r>
      <w:r w:rsidR="00E17ADE" w:rsidRPr="009405E9">
        <w:t xml:space="preserve"> in </w:t>
      </w:r>
      <w:r w:rsidR="00950A4C">
        <w:t>clause</w:t>
      </w:r>
      <w:r w:rsidR="00E17ADE" w:rsidRPr="009405E9">
        <w:t xml:space="preserve"> </w:t>
      </w:r>
      <w:ins w:id="128" w:author="Zeuner, Bernd [2]" w:date="2021-09-02T08:17:00Z">
        <w:r w:rsidR="009205E2">
          <w:fldChar w:fldCharType="begin"/>
        </w:r>
        <w:r w:rsidR="009205E2">
          <w:instrText xml:space="preserve"> REF _Ref81463069 \r \h </w:instrText>
        </w:r>
      </w:ins>
      <w:r w:rsidR="009205E2">
        <w:fldChar w:fldCharType="separate"/>
      </w:r>
      <w:ins w:id="129" w:author="Zeuner, Bernd [2]" w:date="2021-09-02T08:17:00Z">
        <w:r w:rsidR="009205E2">
          <w:t>7.3</w:t>
        </w:r>
        <w:r w:rsidR="009205E2">
          <w:fldChar w:fldCharType="end"/>
        </w:r>
      </w:ins>
      <w:del w:id="130" w:author="Zeuner, Bernd [2]" w:date="2021-09-02T08:17:00Z">
        <w:r w:rsidR="0042005F" w:rsidDel="009205E2">
          <w:fldChar w:fldCharType="begin"/>
        </w:r>
        <w:r w:rsidR="0042005F" w:rsidDel="009205E2">
          <w:delInstrText xml:space="preserve"> REF _Ref395683515 \r \h  \* MERGEFORMAT </w:delInstrText>
        </w:r>
        <w:r w:rsidR="0042005F" w:rsidDel="009205E2">
          <w:fldChar w:fldCharType="separate"/>
        </w:r>
        <w:r w:rsidR="009205E2" w:rsidDel="009205E2">
          <w:delText>6</w:delText>
        </w:r>
        <w:r w:rsidR="0042005F" w:rsidDel="009205E2">
          <w:fldChar w:fldCharType="end"/>
        </w:r>
      </w:del>
      <w:r w:rsidR="00E17ADE" w:rsidRPr="009405E9">
        <w:t>.</w:t>
      </w:r>
    </w:p>
    <w:p w14:paraId="2E1EDA24" w14:textId="0DC01058" w:rsidR="00123F32" w:rsidRDefault="00123F32" w:rsidP="00123F32">
      <w:pPr>
        <w:rPr>
          <w:ins w:id="131" w:author="Zeuner, Bernd [2]" w:date="2021-09-02T08:23:00Z"/>
        </w:rPr>
      </w:pPr>
      <w:bookmarkStart w:id="132" w:name="_Toc434504800"/>
      <w:bookmarkStart w:id="133" w:name="_Toc434505247"/>
      <w:bookmarkStart w:id="134" w:name="_Toc511379129"/>
      <w:bookmarkStart w:id="135" w:name="_Toc520987114"/>
      <w:ins w:id="136" w:author="Zeuner, Bernd [2]" w:date="2021-09-02T08:23:00Z">
        <w:r>
          <w:t>Note: These guidelines use Eclipse Oxygen / Papyrus 3.4.2 for the figures just as an example.</w:t>
        </w:r>
      </w:ins>
    </w:p>
    <w:p w14:paraId="5B3D8350" w14:textId="77777777" w:rsidR="00BE7BB7" w:rsidRDefault="00BE7BB7" w:rsidP="00DF621F">
      <w:pPr>
        <w:pStyle w:val="berschrift2"/>
      </w:pPr>
      <w:bookmarkStart w:id="137" w:name="_Ref81468224"/>
      <w:r>
        <w:t xml:space="preserve">Downloading </w:t>
      </w:r>
      <w:r w:rsidR="00F95E74">
        <w:t>Papyrus</w:t>
      </w:r>
      <w:bookmarkEnd w:id="132"/>
      <w:bookmarkEnd w:id="133"/>
      <w:bookmarkEnd w:id="134"/>
      <w:bookmarkEnd w:id="135"/>
      <w:bookmarkEnd w:id="137"/>
    </w:p>
    <w:p w14:paraId="5EEDDCE1" w14:textId="77777777" w:rsidR="00DC51CB" w:rsidRDefault="00DC51CB" w:rsidP="00DC51CB">
      <w:pPr>
        <w:rPr>
          <w:ins w:id="138" w:author="Zeuner, Bernd [2]" w:date="2021-09-02T08:08:00Z"/>
        </w:rPr>
      </w:pPr>
      <w:bookmarkStart w:id="139" w:name="_Toc511379130"/>
      <w:bookmarkStart w:id="140" w:name="_Toc520987115"/>
      <w:ins w:id="141" w:author="Zeuner, Bernd [2]" w:date="2021-09-02T08:08:00Z">
        <w:r>
          <w:t xml:space="preserve">An overview of the Papyrus Releases is provided in </w:t>
        </w:r>
        <w:r>
          <w:fldChar w:fldCharType="begin"/>
        </w:r>
        <w:r>
          <w:instrText xml:space="preserve"> REF _Ref81408796 \r \h </w:instrText>
        </w:r>
      </w:ins>
      <w:ins w:id="142" w:author="Zeuner, Bernd [2]" w:date="2021-09-02T08:08:00Z">
        <w:r>
          <w:fldChar w:fldCharType="separate"/>
        </w:r>
        <w:r>
          <w:t>[9]</w:t>
        </w:r>
        <w:r>
          <w:fldChar w:fldCharType="end"/>
        </w:r>
        <w:r>
          <w:t>.</w:t>
        </w:r>
      </w:ins>
    </w:p>
    <w:p w14:paraId="663F8884" w14:textId="77777777" w:rsidR="00DC51CB" w:rsidRDefault="00DC51CB" w:rsidP="00DC51CB">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ins w:id="143" w:author="Zeuner, Bernd [2]" w:date="2021-09-02T08:08:00Z"/>
        </w:rPr>
      </w:pPr>
      <w:ins w:id="144" w:author="Zeuner, Bernd [2]" w:date="2021-09-02T08:08:00Z">
        <w:r w:rsidRPr="00831E09">
          <w:rPr>
            <w:noProof/>
            <w:lang w:val="de-DE" w:eastAsia="de-DE"/>
          </w:rPr>
          <w:drawing>
            <wp:inline distT="0" distB="0" distL="0" distR="0" wp14:anchorId="2E65158F" wp14:editId="76F8CE1C">
              <wp:extent cx="287585" cy="287585"/>
              <wp:effectExtent l="19050" t="0" r="0" b="0"/>
              <wp:docPr id="21"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t>Note that this page is just a snapshot of the releases at the indicated date.</w:t>
        </w:r>
        <w:r>
          <w:tab/>
        </w:r>
        <w:r w:rsidRPr="00831E09">
          <w:rPr>
            <w:noProof/>
            <w:lang w:val="de-DE" w:eastAsia="de-DE"/>
          </w:rPr>
          <w:drawing>
            <wp:inline distT="0" distB="0" distL="0" distR="0" wp14:anchorId="42080D18" wp14:editId="49EB348D">
              <wp:extent cx="287585" cy="287585"/>
              <wp:effectExtent l="19050" t="0" r="0" b="0"/>
              <wp:docPr id="22"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ins>
    </w:p>
    <w:p w14:paraId="61E37F22" w14:textId="77777777" w:rsidR="002F2100" w:rsidRDefault="001666CF" w:rsidP="00377962">
      <w:pPr>
        <w:pStyle w:val="berschrift3"/>
      </w:pPr>
      <w:r>
        <w:lastRenderedPageBreak/>
        <w:t xml:space="preserve">Downloading </w:t>
      </w:r>
      <w:r w:rsidR="00377962">
        <w:t>Latest Version</w:t>
      </w:r>
      <w:bookmarkEnd w:id="139"/>
      <w:bookmarkEnd w:id="140"/>
    </w:p>
    <w:p w14:paraId="6F912AD8" w14:textId="238D3F1D" w:rsidR="00395975" w:rsidRDefault="00E63247" w:rsidP="00395975">
      <w:r>
        <w:t>This is the easiest way of getting Papyrus</w:t>
      </w:r>
      <w:r w:rsidR="002A5D08">
        <w:t xml:space="preserve">. </w:t>
      </w:r>
      <w:r w:rsidR="00395975">
        <w:t xml:space="preserve">In this download approach, the Papyrus </w:t>
      </w:r>
      <w:r w:rsidR="008D505E">
        <w:t>package</w:t>
      </w:r>
      <w:r w:rsidR="00395975">
        <w:t xml:space="preserve"> </w:t>
      </w:r>
      <w:r w:rsidR="00EA3928">
        <w:t xml:space="preserve">already </w:t>
      </w:r>
      <w:r w:rsidR="008D505E">
        <w:t>includes</w:t>
      </w:r>
      <w:r w:rsidR="00395975">
        <w:t xml:space="preserve"> Eclipse.</w:t>
      </w:r>
    </w:p>
    <w:p w14:paraId="087B3861" w14:textId="0E96CE7D" w:rsidR="007B1733" w:rsidRDefault="007B1733" w:rsidP="00B96693">
      <w:pPr>
        <w:pBdr>
          <w:top w:val="single" w:sz="18" w:space="1" w:color="FF0000"/>
          <w:left w:val="single" w:sz="18" w:space="4" w:color="FF0000"/>
          <w:bottom w:val="single" w:sz="18" w:space="1" w:color="FF0000"/>
          <w:right w:val="single" w:sz="18" w:space="4" w:color="FF0000"/>
        </w:pBdr>
        <w:shd w:val="clear" w:color="auto" w:fill="F3DAA9" w:themeFill="accent4" w:themeFillTint="66"/>
        <w:jc w:val="center"/>
      </w:pPr>
      <w:r>
        <w:t xml:space="preserve">Installing the latest available versions of Eclipse and Papyrus is </w:t>
      </w:r>
      <w:r w:rsidRPr="007B1733">
        <w:rPr>
          <w:b/>
          <w:color w:val="FF0000"/>
        </w:rPr>
        <w:t>not recommended</w:t>
      </w:r>
      <w:r>
        <w:t xml:space="preserve"> since </w:t>
      </w:r>
      <w:ins w:id="145" w:author="Zeuner, Bernd [2]" w:date="2021-09-02T17:04:00Z">
        <w:r w:rsidR="002800EE" w:rsidRPr="002800EE">
          <w:t>the latest available versions most likely might not be tested yet</w:t>
        </w:r>
      </w:ins>
      <w:del w:id="146" w:author="Zeuner, Bernd [2]" w:date="2021-09-02T17:05:00Z">
        <w:r w:rsidDel="002800EE">
          <w:delText>this is not tested</w:delText>
        </w:r>
      </w:del>
      <w:r>
        <w:t xml:space="preserve"> and the migration of models created in previous versions may cause errors.</w:t>
      </w:r>
    </w:p>
    <w:p w14:paraId="2F258519" w14:textId="4EFE2D57" w:rsidR="00395975" w:rsidDel="00DC51CB" w:rsidRDefault="00395975" w:rsidP="00395975">
      <w:pPr>
        <w:rPr>
          <w:del w:id="147" w:author="Zeuner, Bernd [2]" w:date="2021-09-02T08:09:00Z"/>
        </w:rPr>
      </w:pPr>
      <w:del w:id="148" w:author="Zeuner, Bernd [2]" w:date="2021-09-02T08:09:00Z">
        <w:r w:rsidRPr="0026522D" w:rsidDel="00DC51CB">
          <w:rPr>
            <w:b/>
          </w:rPr>
          <w:delText>Note</w:delText>
        </w:r>
        <w:r w:rsidDel="00DC51CB">
          <w:delText xml:space="preserve">: This download approach provides </w:delText>
        </w:r>
        <w:r w:rsidR="00EA3928" w:rsidDel="00DC51CB">
          <w:delText xml:space="preserve">the nightly builds of </w:delText>
        </w:r>
        <w:r w:rsidDel="00DC51CB">
          <w:delText xml:space="preserve">Papyrus version </w:delText>
        </w:r>
        <w:r w:rsidR="008D505E" w:rsidDel="00DC51CB">
          <w:delText>3.x.x</w:delText>
        </w:r>
        <w:r w:rsidDel="00DC51CB">
          <w:delText xml:space="preserve"> which is </w:delText>
        </w:r>
        <w:r w:rsidR="00EA3928" w:rsidDel="00DC51CB">
          <w:delText>“</w:delText>
        </w:r>
        <w:r w:rsidR="00EA3928" w:rsidRPr="00EA3928" w:rsidDel="00DC51CB">
          <w:delText>For advanced users and pioneers</w:delText>
        </w:r>
        <w:r w:rsidR="00EA3928" w:rsidDel="00DC51CB">
          <w:delText xml:space="preserve"> …” and </w:delText>
        </w:r>
        <w:r w:rsidDel="00DC51CB">
          <w:delText>not the version that is used at present!</w:delText>
        </w:r>
      </w:del>
    </w:p>
    <w:p w14:paraId="4D6FE7D3" w14:textId="542A50A5" w:rsidR="001666CF" w:rsidRDefault="00F00DB9" w:rsidP="003E61F8">
      <w:r>
        <w:t xml:space="preserve">The latest version of </w:t>
      </w:r>
      <w:r w:rsidR="00F95E74">
        <w:t>Papyrus</w:t>
      </w:r>
      <w:r w:rsidR="00BE7BB7">
        <w:t xml:space="preserve"> can be downloaded </w:t>
      </w:r>
      <w:r w:rsidR="002F2100">
        <w:t xml:space="preserve">as a complete software package </w:t>
      </w:r>
      <w:r w:rsidR="00BE7BB7">
        <w:t xml:space="preserve">from </w:t>
      </w:r>
      <w:r>
        <w:t>the Papyrus homepage</w:t>
      </w:r>
      <w:r w:rsidR="00BE7BB7">
        <w:t>:</w:t>
      </w:r>
      <w:r w:rsidR="008C5C38">
        <w:t xml:space="preserve"> </w:t>
      </w:r>
      <w:hyperlink r:id="rId21" w:history="1">
        <w:r w:rsidR="0052129F" w:rsidRPr="00BB1257">
          <w:rPr>
            <w:rStyle w:val="Hyperlink"/>
          </w:rPr>
          <w:t>https://eclipse.org/papyrus/download.html</w:t>
        </w:r>
      </w:hyperlink>
      <w:r w:rsidR="008C5C38">
        <w:t>.</w:t>
      </w:r>
      <w:r w:rsidR="00F95E74">
        <w:t xml:space="preserve"> </w:t>
      </w:r>
      <w:r w:rsidR="00F63AEB">
        <w:t xml:space="preserve">The software package contains </w:t>
      </w:r>
      <w:r w:rsidR="00395975">
        <w:t xml:space="preserve">Papyrus and also the corresponding Eclipse </w:t>
      </w:r>
      <w:proofErr w:type="gramStart"/>
      <w:r w:rsidR="00395975">
        <w:t>software;</w:t>
      </w:r>
      <w:proofErr w:type="gramEnd"/>
      <w:r w:rsidR="00395975">
        <w:t xml:space="preserve"> i.e., Eclipse need not </w:t>
      </w:r>
      <w:ins w:id="149" w:author="Zeuner, Bernd [2]" w:date="2021-09-02T08:09:00Z">
        <w:r w:rsidR="00720B94">
          <w:t xml:space="preserve">already </w:t>
        </w:r>
      </w:ins>
      <w:r w:rsidR="00395975">
        <w:t xml:space="preserve">be available </w:t>
      </w:r>
      <w:del w:id="150" w:author="Zeuner, Bernd [2]" w:date="2021-09-02T08:09:00Z">
        <w:r w:rsidR="00395975" w:rsidDel="00720B94">
          <w:delText xml:space="preserve">in advance on </w:delText>
        </w:r>
      </w:del>
      <w:r w:rsidR="00B576B7">
        <w:t>the target</w:t>
      </w:r>
      <w:r w:rsidR="00395975">
        <w:t xml:space="preserve"> PC</w:t>
      </w:r>
      <w:r w:rsidR="00B10A93">
        <w:t>.</w:t>
      </w:r>
    </w:p>
    <w:p w14:paraId="591D5807" w14:textId="77777777" w:rsidR="00BE7BB7" w:rsidRDefault="00B10A93" w:rsidP="003E61F8">
      <w:r>
        <w:t xml:space="preserve">Papyrus </w:t>
      </w:r>
      <w:r w:rsidR="00F95E74">
        <w:t>is available for various platforms:</w:t>
      </w:r>
    </w:p>
    <w:p w14:paraId="43712EBE" w14:textId="77777777" w:rsidR="00720B94" w:rsidRDefault="00720B94" w:rsidP="00720B94">
      <w:pPr>
        <w:rPr>
          <w:ins w:id="151" w:author="Zeuner, Bernd [2]" w:date="2021-09-02T08:10:00Z"/>
        </w:rPr>
      </w:pPr>
      <w:ins w:id="152" w:author="Zeuner, Bernd [2]" w:date="2021-09-02T08:10:00Z">
        <w:r w:rsidRPr="00AD689A">
          <w:rPr>
            <w:noProof/>
          </w:rPr>
          <w:drawing>
            <wp:inline distT="0" distB="0" distL="0" distR="0" wp14:anchorId="57158184" wp14:editId="6F1684A2">
              <wp:extent cx="5943600" cy="283908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9085"/>
                      </a:xfrm>
                      <a:prstGeom prst="rect">
                        <a:avLst/>
                      </a:prstGeom>
                    </pic:spPr>
                  </pic:pic>
                </a:graphicData>
              </a:graphic>
            </wp:inline>
          </w:drawing>
        </w:r>
      </w:ins>
    </w:p>
    <w:p w14:paraId="55C6DE3B" w14:textId="33286776" w:rsidR="00F95E74" w:rsidDel="00720B94" w:rsidRDefault="0002378C" w:rsidP="003E61F8">
      <w:pPr>
        <w:rPr>
          <w:del w:id="153" w:author="Zeuner, Bernd [2]" w:date="2021-09-02T08:10:00Z"/>
        </w:rPr>
      </w:pPr>
      <w:del w:id="154" w:author="Zeuner, Bernd [2]" w:date="2021-09-02T08:10:00Z">
        <w:r w:rsidRPr="0002378C" w:rsidDel="00720B94">
          <w:rPr>
            <w:noProof/>
            <w:lang w:val="de-DE" w:eastAsia="de-DE"/>
          </w:rPr>
          <w:drawing>
            <wp:inline distT="0" distB="0" distL="0" distR="0" wp14:anchorId="37556D5E" wp14:editId="07F4136A">
              <wp:extent cx="5943600" cy="3556000"/>
              <wp:effectExtent l="0" t="0" r="0" b="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56000"/>
                      </a:xfrm>
                      <a:prstGeom prst="rect">
                        <a:avLst/>
                      </a:prstGeom>
                    </pic:spPr>
                  </pic:pic>
                </a:graphicData>
              </a:graphic>
            </wp:inline>
          </w:drawing>
        </w:r>
      </w:del>
    </w:p>
    <w:p w14:paraId="49486788" w14:textId="36464CC3" w:rsidR="00B10A93" w:rsidRDefault="00B10A93" w:rsidP="003E61F8">
      <w:pPr>
        <w:pStyle w:val="FigureCaption"/>
      </w:pPr>
      <w:bookmarkStart w:id="155" w:name="_Toc511379014"/>
      <w:bookmarkStart w:id="156" w:name="_Toc520987192"/>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w:t>
      </w:r>
      <w:r w:rsidR="00ED391E">
        <w:fldChar w:fldCharType="end"/>
      </w:r>
      <w:r>
        <w:t>: Papyrus Download Page</w:t>
      </w:r>
      <w:bookmarkEnd w:id="155"/>
      <w:bookmarkEnd w:id="156"/>
    </w:p>
    <w:p w14:paraId="79B8AE09" w14:textId="77777777" w:rsidR="007635A0" w:rsidRPr="007635A0" w:rsidRDefault="007635A0" w:rsidP="0020010C"/>
    <w:bookmarkEnd w:id="81"/>
    <w:p w14:paraId="3CF9831C" w14:textId="31445F70" w:rsidR="000E53F4" w:rsidDel="00720B94" w:rsidRDefault="000E53F4" w:rsidP="00BF415F">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del w:id="157" w:author="Zeuner, Bernd [2]" w:date="2021-09-02T08:11:00Z"/>
        </w:rPr>
      </w:pPr>
      <w:del w:id="158" w:author="Zeuner, Bernd [2]" w:date="2021-09-02T08:11:00Z">
        <w:r w:rsidRPr="00831E09" w:rsidDel="00720B94">
          <w:rPr>
            <w:noProof/>
            <w:lang w:val="de-DE" w:eastAsia="de-DE"/>
          </w:rPr>
          <w:drawing>
            <wp:inline distT="0" distB="0" distL="0" distR="0" wp14:anchorId="03389782" wp14:editId="2D190954">
              <wp:extent cx="287585" cy="287585"/>
              <wp:effectExtent l="19050" t="0" r="0" b="0"/>
              <wp:docPr id="13"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Del="00720B94">
          <w:tab/>
        </w:r>
        <w:r w:rsidR="00F63AEB" w:rsidRPr="00F63AEB" w:rsidDel="00720B94">
          <w:delText>Papyrus release (</w:delText>
        </w:r>
        <w:r w:rsidR="00010ED7" w:rsidDel="00720B94">
          <w:delText>3.</w:delText>
        </w:r>
        <w:r w:rsidR="008D505E" w:rsidDel="00720B94">
          <w:delText>x</w:delText>
        </w:r>
        <w:r w:rsidR="001666CF" w:rsidDel="00720B94">
          <w:delText>.x</w:delText>
        </w:r>
        <w:r w:rsidR="00F63AEB" w:rsidRPr="00F63AEB" w:rsidDel="00720B94">
          <w:delText xml:space="preserve">) </w:delText>
        </w:r>
        <w:r w:rsidR="00F63AEB" w:rsidDel="00720B94">
          <w:delText>r</w:delText>
        </w:r>
        <w:r w:rsidR="00F63AEB" w:rsidRPr="00F63AEB" w:rsidDel="00720B94">
          <w:delText>equires a 1.</w:delText>
        </w:r>
        <w:r w:rsidR="001666CF" w:rsidDel="00720B94">
          <w:delText>8</w:delText>
        </w:r>
        <w:r w:rsidR="00F63AEB" w:rsidRPr="00F63AEB" w:rsidDel="00720B94">
          <w:delText xml:space="preserve"> compatible JVM</w:delText>
        </w:r>
        <w:r w:rsidDel="00720B94">
          <w:delText>.</w:delText>
        </w:r>
        <w:r w:rsidDel="00720B94">
          <w:tab/>
        </w:r>
        <w:r w:rsidRPr="00831E09" w:rsidDel="00720B94">
          <w:rPr>
            <w:noProof/>
            <w:lang w:val="de-DE" w:eastAsia="de-DE"/>
          </w:rPr>
          <w:drawing>
            <wp:inline distT="0" distB="0" distL="0" distR="0" wp14:anchorId="3487B0B6" wp14:editId="549314C0">
              <wp:extent cx="287585" cy="287585"/>
              <wp:effectExtent l="19050" t="0" r="0" b="0"/>
              <wp:docPr id="15"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del>
    </w:p>
    <w:p w14:paraId="4B279C1E" w14:textId="270E235B" w:rsidR="00D379ED" w:rsidDel="00720B94" w:rsidRDefault="00D379ED" w:rsidP="00D379ED">
      <w:pPr>
        <w:rPr>
          <w:del w:id="159" w:author="Zeuner, Bernd [2]" w:date="2021-09-02T08:11:00Z"/>
        </w:rPr>
      </w:pPr>
    </w:p>
    <w:p w14:paraId="499D07A9" w14:textId="2E02647A" w:rsidR="00395975" w:rsidRDefault="00395975" w:rsidP="00395975">
      <w:r w:rsidRPr="008656E0">
        <w:t xml:space="preserve">Once downloaded, </w:t>
      </w:r>
      <w:r>
        <w:t>just extract the downloaded zip-file</w:t>
      </w:r>
      <w:r w:rsidR="00010ED7" w:rsidRPr="00010ED7">
        <w:t xml:space="preserve"> </w:t>
      </w:r>
      <w:r w:rsidR="00010ED7">
        <w:t>(i.e., Papyrus (</w:t>
      </w:r>
      <w:r w:rsidR="00010ED7" w:rsidRPr="00B576B7">
        <w:t>Eclipse</w:t>
      </w:r>
      <w:r w:rsidR="00010ED7">
        <w:t>)</w:t>
      </w:r>
      <w:r w:rsidR="00010ED7" w:rsidRPr="00B576B7">
        <w:t xml:space="preserve"> </w:t>
      </w:r>
      <w:r w:rsidR="00010ED7">
        <w:t xml:space="preserve">need not </w:t>
      </w:r>
      <w:r w:rsidR="00010ED7" w:rsidRPr="00B576B7">
        <w:t xml:space="preserve">be </w:t>
      </w:r>
      <w:r w:rsidR="00010ED7">
        <w:t xml:space="preserve">“installed” on the </w:t>
      </w:r>
      <w:r w:rsidR="00010ED7" w:rsidRPr="00B576B7">
        <w:t xml:space="preserve">target </w:t>
      </w:r>
      <w:r w:rsidR="00010ED7">
        <w:t>PC)</w:t>
      </w:r>
      <w:r>
        <w:t>:</w:t>
      </w:r>
    </w:p>
    <w:p w14:paraId="283BB34A" w14:textId="77777777" w:rsidR="000E53F4" w:rsidRDefault="004B68B9" w:rsidP="00246D44">
      <w:pPr>
        <w:jc w:val="center"/>
      </w:pPr>
      <w:r>
        <w:rPr>
          <w:noProof/>
          <w:lang w:val="de-DE" w:eastAsia="de-DE"/>
        </w:rPr>
        <w:lastRenderedPageBreak/>
        <w:drawing>
          <wp:inline distT="0" distB="0" distL="0" distR="0" wp14:anchorId="298FF367" wp14:editId="12796E3E">
            <wp:extent cx="1087120" cy="1837690"/>
            <wp:effectExtent l="19050" t="0" r="0" b="0"/>
            <wp:docPr id="334" name="Bild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087120" cy="1837690"/>
                    </a:xfrm>
                    <a:prstGeom prst="rect">
                      <a:avLst/>
                    </a:prstGeom>
                    <a:noFill/>
                    <a:ln w="9525">
                      <a:noFill/>
                      <a:miter lim="800000"/>
                      <a:headEnd/>
                      <a:tailEnd/>
                    </a:ln>
                  </pic:spPr>
                </pic:pic>
              </a:graphicData>
            </a:graphic>
          </wp:inline>
        </w:drawing>
      </w:r>
    </w:p>
    <w:p w14:paraId="1559F002" w14:textId="5CA3C9B6" w:rsidR="00246D44" w:rsidRDefault="00246D44" w:rsidP="003E61F8">
      <w:pPr>
        <w:pStyle w:val="FigureCaption"/>
      </w:pPr>
      <w:bookmarkStart w:id="160" w:name="_Toc511379015"/>
      <w:bookmarkStart w:id="161" w:name="_Toc520987193"/>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w:t>
      </w:r>
      <w:r w:rsidR="00ED391E">
        <w:fldChar w:fldCharType="end"/>
      </w:r>
      <w:r w:rsidR="004C3854">
        <w:t xml:space="preserve">: Content of the </w:t>
      </w:r>
      <w:r w:rsidR="00B10A93">
        <w:t xml:space="preserve">Papyrus </w:t>
      </w:r>
      <w:r w:rsidR="004C3854">
        <w:t>F</w:t>
      </w:r>
      <w:r>
        <w:t xml:space="preserve">older after </w:t>
      </w:r>
      <w:r w:rsidR="004C3854">
        <w:t>E</w:t>
      </w:r>
      <w:r>
        <w:t xml:space="preserve">xtracting the </w:t>
      </w:r>
      <w:r w:rsidR="004C3854">
        <w:t>Z</w:t>
      </w:r>
      <w:r>
        <w:t>ip-file</w:t>
      </w:r>
      <w:bookmarkEnd w:id="160"/>
      <w:bookmarkEnd w:id="161"/>
    </w:p>
    <w:p w14:paraId="36593333" w14:textId="4163F511" w:rsidR="00BF415F" w:rsidRDefault="00BF415F" w:rsidP="00BF415F">
      <w:r>
        <w:t xml:space="preserve">To launch </w:t>
      </w:r>
      <w:r w:rsidR="00B069B0">
        <w:t>Papyrus</w:t>
      </w:r>
      <w:r>
        <w:t xml:space="preserve">, </w:t>
      </w:r>
      <w:r w:rsidR="00693176">
        <w:t>double-</w:t>
      </w:r>
      <w:r>
        <w:t xml:space="preserve">click on the </w:t>
      </w:r>
      <w:r w:rsidR="004B68B9">
        <w:rPr>
          <w:noProof/>
          <w:lang w:val="de-DE" w:eastAsia="de-DE"/>
        </w:rPr>
        <w:drawing>
          <wp:inline distT="0" distB="0" distL="0" distR="0" wp14:anchorId="505060D5" wp14:editId="369FB135">
            <wp:extent cx="819785" cy="172720"/>
            <wp:effectExtent l="19050" t="0" r="0" b="0"/>
            <wp:docPr id="335" name="Bild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5"/>
                    <a:srcRect/>
                    <a:stretch>
                      <a:fillRect/>
                    </a:stretch>
                  </pic:blipFill>
                  <pic:spPr bwMode="auto">
                    <a:xfrm>
                      <a:off x="0" y="0"/>
                      <a:ext cx="819785" cy="172720"/>
                    </a:xfrm>
                    <a:prstGeom prst="rect">
                      <a:avLst/>
                    </a:prstGeom>
                    <a:noFill/>
                    <a:ln w="9525">
                      <a:noFill/>
                      <a:miter lim="800000"/>
                      <a:headEnd/>
                      <a:tailEnd/>
                    </a:ln>
                  </pic:spPr>
                </pic:pic>
              </a:graphicData>
            </a:graphic>
          </wp:inline>
        </w:drawing>
      </w:r>
      <w:r>
        <w:t xml:space="preserve"> file.</w:t>
      </w:r>
    </w:p>
    <w:p w14:paraId="170E0764" w14:textId="6775A5CE" w:rsidR="00B069B0" w:rsidRDefault="00720B94" w:rsidP="00B069B0">
      <w:pPr>
        <w:jc w:val="center"/>
      </w:pPr>
      <w:ins w:id="162" w:author="Zeuner, Bernd [2]" w:date="2021-09-02T08:11:00Z">
        <w:r w:rsidRPr="00183165">
          <w:rPr>
            <w:noProof/>
          </w:rPr>
          <w:drawing>
            <wp:inline distT="0" distB="0" distL="0" distR="0" wp14:anchorId="7E3042B2" wp14:editId="1C7B9DF4">
              <wp:extent cx="4383272" cy="3335098"/>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3272" cy="3335098"/>
                      </a:xfrm>
                      <a:prstGeom prst="rect">
                        <a:avLst/>
                      </a:prstGeom>
                    </pic:spPr>
                  </pic:pic>
                </a:graphicData>
              </a:graphic>
            </wp:inline>
          </w:drawing>
        </w:r>
      </w:ins>
      <w:del w:id="163" w:author="Zeuner, Bernd [2]" w:date="2021-09-02T08:11:00Z">
        <w:r w:rsidR="00F109CF" w:rsidRPr="00F109CF" w:rsidDel="00720B94">
          <w:rPr>
            <w:noProof/>
            <w:lang w:val="de-DE" w:eastAsia="de-DE"/>
          </w:rPr>
          <w:drawing>
            <wp:inline distT="0" distB="0" distL="0" distR="0" wp14:anchorId="4199E8FC" wp14:editId="2766BF08">
              <wp:extent cx="4191585" cy="2924583"/>
              <wp:effectExtent l="0" t="0" r="0" b="9525"/>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585" cy="2924583"/>
                      </a:xfrm>
                      <a:prstGeom prst="rect">
                        <a:avLst/>
                      </a:prstGeom>
                    </pic:spPr>
                  </pic:pic>
                </a:graphicData>
              </a:graphic>
            </wp:inline>
          </w:drawing>
        </w:r>
      </w:del>
    </w:p>
    <w:p w14:paraId="103E5555" w14:textId="2F9C0092" w:rsidR="00B069B0" w:rsidRDefault="00B069B0" w:rsidP="003E61F8">
      <w:pPr>
        <w:pStyle w:val="FigureCaption"/>
      </w:pPr>
      <w:bookmarkStart w:id="164" w:name="_Toc511379016"/>
      <w:bookmarkStart w:id="165" w:name="_Toc520987194"/>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noBreakHyphen/>
      </w:r>
      <w:r w:rsidR="00ED391E">
        <w:fldChar w:fldCharType="begin"/>
      </w:r>
      <w:r>
        <w:instrText xml:space="preserve"> SEQ Figure \* ARABIC \s 1 </w:instrText>
      </w:r>
      <w:r w:rsidR="00ED391E">
        <w:fldChar w:fldCharType="separate"/>
      </w:r>
      <w:r w:rsidR="00D4118B">
        <w:rPr>
          <w:noProof/>
        </w:rPr>
        <w:t>3</w:t>
      </w:r>
      <w:r w:rsidR="00ED391E">
        <w:fldChar w:fldCharType="end"/>
      </w:r>
      <w:r>
        <w:t xml:space="preserve">: Initial </w:t>
      </w:r>
      <w:r w:rsidR="00A24F9B">
        <w:t xml:space="preserve">Papyrus </w:t>
      </w:r>
      <w:r>
        <w:t xml:space="preserve">Welcome </w:t>
      </w:r>
      <w:r w:rsidR="00A24F9B">
        <w:t>Icon</w:t>
      </w:r>
      <w:bookmarkEnd w:id="164"/>
      <w:bookmarkEnd w:id="165"/>
    </w:p>
    <w:p w14:paraId="425C54BA" w14:textId="77777777" w:rsidR="002C0AEF" w:rsidRDefault="008F0571" w:rsidP="000E53F4">
      <w:r>
        <w:t xml:space="preserve">After launching </w:t>
      </w:r>
      <w:r w:rsidR="00B069B0">
        <w:t>Papyrus</w:t>
      </w:r>
      <w:r>
        <w:t xml:space="preserve">, a </w:t>
      </w:r>
      <w:r w:rsidR="00C65EB3">
        <w:t xml:space="preserve">default </w:t>
      </w:r>
      <w:r w:rsidR="00134BC2">
        <w:rPr>
          <w:noProof/>
          <w:lang w:val="de-DE" w:eastAsia="de-DE"/>
        </w:rPr>
        <w:drawing>
          <wp:inline distT="0" distB="0" distL="0" distR="0" wp14:anchorId="7D395622" wp14:editId="1BAA5475">
            <wp:extent cx="750570" cy="163830"/>
            <wp:effectExtent l="19050" t="0" r="0" b="0"/>
            <wp:docPr id="167" name="Bild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8"/>
                    <a:srcRect/>
                    <a:stretch>
                      <a:fillRect/>
                    </a:stretch>
                  </pic:blipFill>
                  <pic:spPr bwMode="auto">
                    <a:xfrm>
                      <a:off x="0" y="0"/>
                      <a:ext cx="750570" cy="163830"/>
                    </a:xfrm>
                    <a:prstGeom prst="rect">
                      <a:avLst/>
                    </a:prstGeom>
                    <a:noFill/>
                    <a:ln w="9525">
                      <a:noFill/>
                      <a:miter lim="800000"/>
                      <a:headEnd/>
                      <a:tailEnd/>
                    </a:ln>
                  </pic:spPr>
                </pic:pic>
              </a:graphicData>
            </a:graphic>
          </wp:inline>
        </w:drawing>
      </w:r>
      <w:r>
        <w:t xml:space="preserve"> folder is created</w:t>
      </w:r>
      <w:r w:rsidR="00523E6E">
        <w:t xml:space="preserve"> in </w:t>
      </w:r>
      <w:r w:rsidR="009560EC">
        <w:t>the home directory</w:t>
      </w:r>
      <w:r w:rsidR="007B1ABB">
        <w:t xml:space="preserve"> (</w:t>
      </w:r>
      <w:r w:rsidR="007B1ABB" w:rsidRPr="007B1ABB">
        <w:t>…/users/&lt;users name&gt;/</w:t>
      </w:r>
      <w:r w:rsidR="007B1ABB">
        <w:t>)</w:t>
      </w:r>
      <w:r>
        <w:t>.</w:t>
      </w:r>
      <w:r w:rsidR="007B1ABB">
        <w:t xml:space="preserve"> The workspace </w:t>
      </w:r>
      <w:r w:rsidR="00411E44">
        <w:t>configuration information is contained in the</w:t>
      </w:r>
      <w:r w:rsidR="00693176">
        <w:rPr>
          <w:noProof/>
          <w:lang w:val="de-DE" w:eastAsia="de-DE"/>
        </w:rPr>
        <w:drawing>
          <wp:inline distT="0" distB="0" distL="0" distR="0" wp14:anchorId="7076DAF4" wp14:editId="1ABAA34D">
            <wp:extent cx="733425" cy="189865"/>
            <wp:effectExtent l="19050" t="0" r="9525" b="0"/>
            <wp:docPr id="170"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
                    <a:srcRect/>
                    <a:stretch>
                      <a:fillRect/>
                    </a:stretch>
                  </pic:blipFill>
                  <pic:spPr bwMode="auto">
                    <a:xfrm>
                      <a:off x="0" y="0"/>
                      <a:ext cx="733425" cy="189865"/>
                    </a:xfrm>
                    <a:prstGeom prst="rect">
                      <a:avLst/>
                    </a:prstGeom>
                    <a:noFill/>
                    <a:ln w="9525">
                      <a:noFill/>
                      <a:miter lim="800000"/>
                      <a:headEnd/>
                      <a:tailEnd/>
                    </a:ln>
                  </pic:spPr>
                </pic:pic>
              </a:graphicData>
            </a:graphic>
          </wp:inline>
        </w:drawing>
      </w:r>
      <w:r w:rsidR="007B1ABB">
        <w:t xml:space="preserve"> folder:</w:t>
      </w:r>
      <w:r w:rsidR="00395975" w:rsidRPr="00395975">
        <w:t xml:space="preserve"> </w:t>
      </w:r>
      <w:r w:rsidR="00395975">
        <w:t>(which is automatically created):</w:t>
      </w:r>
      <w:r w:rsidR="007B1ABB">
        <w:br/>
      </w:r>
      <w:r w:rsidR="00693176">
        <w:rPr>
          <w:noProof/>
          <w:lang w:val="de-DE" w:eastAsia="de-DE"/>
        </w:rPr>
        <w:drawing>
          <wp:inline distT="0" distB="0" distL="0" distR="0" wp14:anchorId="051780BE" wp14:editId="71B29C3D">
            <wp:extent cx="940435" cy="396875"/>
            <wp:effectExtent l="1905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940435" cy="396875"/>
                    </a:xfrm>
                    <a:prstGeom prst="rect">
                      <a:avLst/>
                    </a:prstGeom>
                    <a:noFill/>
                    <a:ln w="9525">
                      <a:noFill/>
                      <a:miter lim="800000"/>
                      <a:headEnd/>
                      <a:tailEnd/>
                    </a:ln>
                  </pic:spPr>
                </pic:pic>
              </a:graphicData>
            </a:graphic>
          </wp:inline>
        </w:drawing>
      </w:r>
      <w:r w:rsidR="00411E44" w:rsidRPr="00411E44">
        <w:t>.</w:t>
      </w:r>
    </w:p>
    <w:p w14:paraId="6B2B3BE9" w14:textId="77777777" w:rsidR="000E53F4" w:rsidRDefault="002C1262" w:rsidP="000E53F4">
      <w:r>
        <w:t xml:space="preserve">Any </w:t>
      </w:r>
      <w:r w:rsidR="0012159C">
        <w:t xml:space="preserve">empty </w:t>
      </w:r>
      <w:r w:rsidR="00134BC2">
        <w:t>(need not be empty</w:t>
      </w:r>
      <w:r w:rsidR="00A209D5">
        <w:t xml:space="preserve"> but is recommended</w:t>
      </w:r>
      <w:r w:rsidR="00134BC2">
        <w:t xml:space="preserve">) </w:t>
      </w:r>
      <w:r>
        <w:t xml:space="preserve">folder </w:t>
      </w:r>
      <w:r w:rsidR="0012159C">
        <w:t xml:space="preserve">- anywhere - can be used as </w:t>
      </w:r>
      <w:r w:rsidR="00B26B8D">
        <w:t xml:space="preserve">a </w:t>
      </w:r>
      <w:r w:rsidR="0012159C">
        <w:t xml:space="preserve">workspace-folder. The workspace can be selected during the </w:t>
      </w:r>
      <w:r w:rsidR="002C0AEF">
        <w:t>launch</w:t>
      </w:r>
      <w:r w:rsidR="0012159C">
        <w:t xml:space="preserve"> of </w:t>
      </w:r>
      <w:r w:rsidR="00B069B0">
        <w:t>Papyrus</w:t>
      </w:r>
      <w:r w:rsidR="0012159C">
        <w:t>.</w:t>
      </w:r>
    </w:p>
    <w:p w14:paraId="74A63966" w14:textId="73A715EE" w:rsidR="00A24F9B" w:rsidRPr="00411E44" w:rsidRDefault="006F32E0" w:rsidP="000E53F4">
      <w:r w:rsidRPr="006F32E0">
        <w:rPr>
          <w:noProof/>
          <w:lang w:val="de-DE" w:eastAsia="de-DE"/>
        </w:rPr>
        <w:lastRenderedPageBreak/>
        <w:drawing>
          <wp:inline distT="0" distB="0" distL="0" distR="0" wp14:anchorId="57BE4D5C" wp14:editId="00AB0BBD">
            <wp:extent cx="5943600" cy="275526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55265"/>
                    </a:xfrm>
                    <a:prstGeom prst="rect">
                      <a:avLst/>
                    </a:prstGeom>
                  </pic:spPr>
                </pic:pic>
              </a:graphicData>
            </a:graphic>
          </wp:inline>
        </w:drawing>
      </w:r>
    </w:p>
    <w:p w14:paraId="27F503A7" w14:textId="0F927F3A" w:rsidR="008F0571" w:rsidRDefault="008F0571" w:rsidP="003E61F8">
      <w:pPr>
        <w:pStyle w:val="FigureCaption"/>
      </w:pPr>
      <w:bookmarkStart w:id="166" w:name="_Toc511379017"/>
      <w:bookmarkStart w:id="167" w:name="_Toc520987195"/>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4</w:t>
      </w:r>
      <w:r w:rsidR="00ED391E">
        <w:fldChar w:fldCharType="end"/>
      </w:r>
      <w:r w:rsidR="004C3854">
        <w:t xml:space="preserve">: </w:t>
      </w:r>
      <w:r w:rsidR="00944D2A">
        <w:t>Selecting a Workspace</w:t>
      </w:r>
      <w:bookmarkEnd w:id="166"/>
      <w:bookmarkEnd w:id="167"/>
    </w:p>
    <w:p w14:paraId="7D99F269" w14:textId="3CA6B493" w:rsidR="001137A7" w:rsidRDefault="001137A7" w:rsidP="001137A7">
      <w:r>
        <w:t xml:space="preserve">Continue </w:t>
      </w:r>
      <w:r w:rsidR="006F32E0">
        <w:t>at</w:t>
      </w:r>
      <w:r>
        <w:t xml:space="preserve"> </w:t>
      </w:r>
      <w:r w:rsidR="00950A4C">
        <w:t>clause</w:t>
      </w:r>
      <w:r>
        <w:t xml:space="preserve"> </w:t>
      </w:r>
      <w:r w:rsidR="00ED391E">
        <w:fldChar w:fldCharType="begin"/>
      </w:r>
      <w:r>
        <w:instrText xml:space="preserve"> REF _Ref396401332 \r \h </w:instrText>
      </w:r>
      <w:r w:rsidR="00ED391E">
        <w:fldChar w:fldCharType="separate"/>
      </w:r>
      <w:r w:rsidR="00D4118B">
        <w:t>5.3</w:t>
      </w:r>
      <w:r w:rsidR="00ED391E">
        <w:fldChar w:fldCharType="end"/>
      </w:r>
      <w:r>
        <w:t>.</w:t>
      </w:r>
    </w:p>
    <w:p w14:paraId="15F590B2" w14:textId="77777777" w:rsidR="001137A7" w:rsidRDefault="001137A7" w:rsidP="001137A7"/>
    <w:p w14:paraId="08BCBB88" w14:textId="1B0A4204" w:rsidR="001137A7" w:rsidRDefault="001137A7" w:rsidP="001137A7">
      <w:pPr>
        <w:pStyle w:val="berschrift3"/>
      </w:pPr>
      <w:bookmarkStart w:id="168" w:name="_Toc511379131"/>
      <w:bookmarkStart w:id="169" w:name="_Ref517692057"/>
      <w:bookmarkStart w:id="170" w:name="_Toc520987116"/>
      <w:r>
        <w:t xml:space="preserve">Downloading </w:t>
      </w:r>
      <w:ins w:id="171" w:author="Zeuner, Bernd [2]" w:date="2021-09-02T08:19:00Z">
        <w:r w:rsidR="009205E2">
          <w:t xml:space="preserve">a </w:t>
        </w:r>
        <w:r w:rsidR="00123F32">
          <w:t>S</w:t>
        </w:r>
        <w:r w:rsidR="009205E2">
          <w:t>pecific</w:t>
        </w:r>
      </w:ins>
      <w:del w:id="172" w:author="Zeuner, Bernd [2]" w:date="2021-09-02T08:19:00Z">
        <w:r w:rsidR="004461E7" w:rsidDel="009205E2">
          <w:delText>Applied</w:delText>
        </w:r>
      </w:del>
      <w:r w:rsidR="004461E7">
        <w:t xml:space="preserve"> V</w:t>
      </w:r>
      <w:r>
        <w:t>ersion</w:t>
      </w:r>
      <w:bookmarkEnd w:id="168"/>
      <w:bookmarkEnd w:id="169"/>
      <w:bookmarkEnd w:id="170"/>
    </w:p>
    <w:p w14:paraId="4B731318" w14:textId="77777777" w:rsidR="00395975" w:rsidRDefault="00395975" w:rsidP="00395975">
      <w:r>
        <w:t>In this approach, one needs to download and launch Eclipse and then add the Papyrus plug-in.</w:t>
      </w:r>
    </w:p>
    <w:p w14:paraId="2A444AFC" w14:textId="2BBD4516" w:rsidR="00B96693" w:rsidRDefault="00B96693" w:rsidP="00787E34">
      <w:pPr>
        <w:pBdr>
          <w:top w:val="single" w:sz="18" w:space="1" w:color="FF0000"/>
          <w:left w:val="single" w:sz="18" w:space="4" w:color="FF0000"/>
          <w:bottom w:val="single" w:sz="18" w:space="1" w:color="FF0000"/>
          <w:right w:val="single" w:sz="18" w:space="4" w:color="FF0000"/>
        </w:pBdr>
        <w:shd w:val="clear" w:color="auto" w:fill="97D67C" w:themeFill="accent5" w:themeFillTint="99"/>
        <w:jc w:val="center"/>
      </w:pPr>
      <w:r>
        <w:t>This is the recommended approach since it makes sure that the agreed version of Eclipse and Papyrus get “installed” on the PC.</w:t>
      </w:r>
    </w:p>
    <w:p w14:paraId="17102467" w14:textId="2D1E5CCF" w:rsidR="00367F20" w:rsidRDefault="00367F20" w:rsidP="00787E34">
      <w:pPr>
        <w:pBdr>
          <w:top w:val="single" w:sz="18" w:space="1" w:color="FF0000"/>
          <w:left w:val="single" w:sz="18" w:space="4" w:color="FF0000"/>
          <w:bottom w:val="single" w:sz="18" w:space="1" w:color="FF0000"/>
          <w:right w:val="single" w:sz="18" w:space="4" w:color="FF0000"/>
        </w:pBdr>
        <w:shd w:val="clear" w:color="auto" w:fill="97D67C" w:themeFill="accent5" w:themeFillTint="99"/>
        <w:jc w:val="center"/>
      </w:pPr>
      <w:r w:rsidRPr="00367F20">
        <w:t>Warning</w:t>
      </w:r>
      <w:r>
        <w:t>:</w:t>
      </w:r>
      <w:r>
        <w:br/>
        <w:t>A</w:t>
      </w:r>
      <w:r w:rsidRPr="00367F20">
        <w:t xml:space="preserve">void to use </w:t>
      </w:r>
      <w:r>
        <w:t xml:space="preserve">the </w:t>
      </w:r>
      <w:r w:rsidR="00D612E4">
        <w:t>Help::</w:t>
      </w:r>
      <w:r w:rsidRPr="00367F20">
        <w:rPr>
          <w:noProof/>
        </w:rPr>
        <w:drawing>
          <wp:inline distT="0" distB="0" distL="0" distR="0" wp14:anchorId="6402218F" wp14:editId="40CE5187">
            <wp:extent cx="1238423" cy="171474"/>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38423" cy="171474"/>
                    </a:xfrm>
                    <a:prstGeom prst="rect">
                      <a:avLst/>
                    </a:prstGeom>
                  </pic:spPr>
                </pic:pic>
              </a:graphicData>
            </a:graphic>
          </wp:inline>
        </w:drawing>
      </w:r>
      <w:r w:rsidRPr="00367F20">
        <w:t xml:space="preserve"> </w:t>
      </w:r>
      <w:r w:rsidR="00D612E4">
        <w:t xml:space="preserve">and uncheck Window::Preferences::Install/Update </w:t>
      </w:r>
      <w:r w:rsidR="00000E7F">
        <w:br/>
      </w:r>
      <w:r w:rsidR="00000E7F" w:rsidRPr="00000E7F">
        <w:rPr>
          <w:noProof/>
        </w:rPr>
        <w:drawing>
          <wp:inline distT="0" distB="0" distL="0" distR="0" wp14:anchorId="00DB3337" wp14:editId="7448796D">
            <wp:extent cx="2534004" cy="447737"/>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4004" cy="447737"/>
                    </a:xfrm>
                    <a:prstGeom prst="rect">
                      <a:avLst/>
                    </a:prstGeom>
                  </pic:spPr>
                </pic:pic>
              </a:graphicData>
            </a:graphic>
          </wp:inline>
        </w:drawing>
      </w:r>
      <w:r w:rsidR="00D612E4">
        <w:br/>
      </w:r>
      <w:r w:rsidRPr="00367F20">
        <w:t xml:space="preserve">which may install </w:t>
      </w:r>
      <w:r w:rsidR="00D612E4">
        <w:t>other</w:t>
      </w:r>
      <w:r w:rsidRPr="00367F20">
        <w:t xml:space="preserve"> version</w:t>
      </w:r>
      <w:r>
        <w:t>s of Eclipse and Papyrus!</w:t>
      </w:r>
    </w:p>
    <w:p w14:paraId="3F97CA8C" w14:textId="77777777" w:rsidR="00123F32" w:rsidRDefault="00123F32" w:rsidP="00123F32">
      <w:pPr>
        <w:rPr>
          <w:ins w:id="173" w:author="Zeuner, Bernd [2]" w:date="2021-09-02T08:20:00Z"/>
        </w:rPr>
      </w:pPr>
    </w:p>
    <w:p w14:paraId="7F265073" w14:textId="7FCEE799" w:rsidR="00123F32" w:rsidRDefault="00123F32" w:rsidP="00123F32">
      <w:pPr>
        <w:rPr>
          <w:ins w:id="174" w:author="Zeuner, Bernd [2]" w:date="2021-09-02T08:19:00Z"/>
        </w:rPr>
      </w:pPr>
      <w:ins w:id="175" w:author="Zeuner, Bernd [2]" w:date="2021-09-02T08:19:00Z">
        <w:r>
          <w:fldChar w:fldCharType="begin"/>
        </w:r>
        <w:r>
          <w:instrText xml:space="preserve"> REF _Ref81408796 \r \h </w:instrText>
        </w:r>
      </w:ins>
      <w:ins w:id="176" w:author="Zeuner, Bernd [2]" w:date="2021-09-02T08:19:00Z">
        <w:r>
          <w:fldChar w:fldCharType="separate"/>
        </w:r>
        <w:r>
          <w:t>[9]</w:t>
        </w:r>
        <w:r>
          <w:fldChar w:fldCharType="end"/>
        </w:r>
        <w:r>
          <w:t xml:space="preserve"> provides the links to various Eclipse and Papyrus releases.</w:t>
        </w:r>
      </w:ins>
    </w:p>
    <w:p w14:paraId="7BE93C51" w14:textId="77777777" w:rsidR="00123F32" w:rsidRDefault="00123F32" w:rsidP="00123F32">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ins w:id="177" w:author="Zeuner, Bernd [2]" w:date="2021-09-02T08:19:00Z"/>
        </w:rPr>
      </w:pPr>
      <w:ins w:id="178" w:author="Zeuner, Bernd [2]" w:date="2021-09-02T08:19:00Z">
        <w:r>
          <w:rPr>
            <w:noProof/>
            <w:lang w:val="de-DE" w:eastAsia="de-DE"/>
          </w:rPr>
          <w:drawing>
            <wp:inline distT="0" distB="0" distL="0" distR="0" wp14:anchorId="6CE7D09D" wp14:editId="143B08C8">
              <wp:extent cx="287585" cy="287585"/>
              <wp:effectExtent l="19050" t="0" r="0" b="0"/>
              <wp:docPr id="30"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t xml:space="preserve">The links in </w:t>
        </w:r>
        <w:r>
          <w:fldChar w:fldCharType="begin"/>
        </w:r>
        <w:r>
          <w:instrText xml:space="preserve"> REF _Ref81408796 \r \h </w:instrText>
        </w:r>
      </w:ins>
      <w:ins w:id="179" w:author="Zeuner, Bernd [2]" w:date="2021-09-02T08:19:00Z">
        <w:r>
          <w:fldChar w:fldCharType="separate"/>
        </w:r>
        <w:r>
          <w:t>[9]</w:t>
        </w:r>
        <w:r>
          <w:fldChar w:fldCharType="end"/>
        </w:r>
        <w:r>
          <w:t xml:space="preserve"> reference the required “Eclipse Modeling Tools” package.</w:t>
        </w:r>
        <w:r>
          <w:tab/>
        </w:r>
        <w:r>
          <w:rPr>
            <w:noProof/>
            <w:lang w:val="de-DE" w:eastAsia="de-DE"/>
          </w:rPr>
          <w:drawing>
            <wp:inline distT="0" distB="0" distL="0" distR="0" wp14:anchorId="37CC89F1" wp14:editId="3CD4BF9D">
              <wp:extent cx="287585" cy="287585"/>
              <wp:effectExtent l="19050" t="0" r="0" b="0"/>
              <wp:docPr id="31"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br/>
        </w:r>
        <w:r>
          <w:tab/>
          <w:t>I.e., not the Standard version</w:t>
        </w:r>
        <w:r w:rsidRPr="005A5C85">
          <w:t>.</w:t>
        </w:r>
      </w:ins>
    </w:p>
    <w:p w14:paraId="18B04C86" w14:textId="32A58081" w:rsidR="001137A7" w:rsidDel="00123F32" w:rsidRDefault="001137A7" w:rsidP="001137A7">
      <w:pPr>
        <w:rPr>
          <w:del w:id="180" w:author="Zeuner, Bernd [2]" w:date="2021-09-02T08:20:00Z"/>
        </w:rPr>
      </w:pPr>
      <w:del w:id="181" w:author="Zeuner, Bernd [2]" w:date="2021-09-02T08:20:00Z">
        <w:r w:rsidDel="00123F32">
          <w:delText>Eclipse “</w:delText>
        </w:r>
        <w:r w:rsidR="006F32E0" w:rsidDel="00123F32">
          <w:delText>Oxygen</w:delText>
        </w:r>
        <w:r w:rsidDel="00123F32">
          <w:delText xml:space="preserve">” </w:delText>
        </w:r>
        <w:r w:rsidR="00960B24" w:rsidDel="00123F32">
          <w:delText xml:space="preserve">Modeling Tools package </w:delText>
        </w:r>
        <w:r w:rsidR="00B86CDD" w:rsidDel="00123F32">
          <w:delText xml:space="preserve">version 4.7.2 </w:delText>
        </w:r>
        <w:r w:rsidDel="00123F32">
          <w:delText>can be downloaded from here:</w:delText>
        </w:r>
        <w:r w:rsidDel="00123F32">
          <w:br/>
        </w:r>
        <w:r w:rsidR="0067277D" w:rsidDel="00123F32">
          <w:fldChar w:fldCharType="begin"/>
        </w:r>
        <w:r w:rsidR="0067277D" w:rsidDel="00123F32">
          <w:delInstrText xml:space="preserve"> HYPERLINK "https://www.eclipse.org/downloads/packages/release/oxygen/2" </w:delInstrText>
        </w:r>
        <w:r w:rsidR="0067277D" w:rsidDel="00123F32">
          <w:fldChar w:fldCharType="separate"/>
        </w:r>
        <w:r w:rsidR="00655E94" w:rsidRPr="00A5646D" w:rsidDel="00123F32">
          <w:rPr>
            <w:rStyle w:val="Hyperlink"/>
          </w:rPr>
          <w:delText>https://www.eclipse.org/downloads/packages/release/oxygen/2</w:delText>
        </w:r>
        <w:r w:rsidR="0067277D" w:rsidDel="00123F32">
          <w:rPr>
            <w:rStyle w:val="Hyperlink"/>
          </w:rPr>
          <w:fldChar w:fldCharType="end"/>
        </w:r>
        <w:r w:rsidRPr="001137A7" w:rsidDel="00123F32">
          <w:delText>.</w:delText>
        </w:r>
      </w:del>
    </w:p>
    <w:p w14:paraId="3E746B20" w14:textId="24B64702" w:rsidR="001137A7" w:rsidDel="00123F32" w:rsidRDefault="00E1443A" w:rsidP="001137A7">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del w:id="182" w:author="Zeuner, Bernd [2]" w:date="2021-09-02T08:20:00Z"/>
        </w:rPr>
      </w:pPr>
      <w:del w:id="183" w:author="Zeuner, Bernd [2]" w:date="2021-09-02T08:20:00Z">
        <w:r w:rsidDel="00123F32">
          <w:rPr>
            <w:noProof/>
            <w:lang w:val="de-DE" w:eastAsia="de-DE"/>
          </w:rPr>
          <w:drawing>
            <wp:inline distT="0" distB="0" distL="0" distR="0" wp14:anchorId="07417E0D" wp14:editId="768D5DE2">
              <wp:extent cx="287585" cy="287585"/>
              <wp:effectExtent l="19050" t="0" r="0" b="0"/>
              <wp:docPr id="21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1137A7" w:rsidDel="00123F32">
          <w:tab/>
        </w:r>
        <w:r w:rsidR="002D1101" w:rsidDel="00123F32">
          <w:delText>D</w:delText>
        </w:r>
        <w:r w:rsidR="001137A7" w:rsidDel="00123F32">
          <w:delText>ownload the “Eclipse Modeling Tools” package.</w:delText>
        </w:r>
        <w:r w:rsidR="001137A7" w:rsidDel="00123F32">
          <w:tab/>
        </w:r>
        <w:r w:rsidDel="00123F32">
          <w:rPr>
            <w:noProof/>
            <w:lang w:val="de-DE" w:eastAsia="de-DE"/>
          </w:rPr>
          <w:drawing>
            <wp:inline distT="0" distB="0" distL="0" distR="0" wp14:anchorId="2857AAE7" wp14:editId="464426E0">
              <wp:extent cx="287585" cy="287585"/>
              <wp:effectExtent l="19050" t="0" r="0" b="0"/>
              <wp:docPr id="219"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1137A7" w:rsidDel="00123F32">
          <w:br/>
        </w:r>
        <w:r w:rsidR="001137A7" w:rsidDel="00123F32">
          <w:tab/>
          <w:delText>I.e., not the Standard version</w:delText>
        </w:r>
        <w:r w:rsidR="001137A7" w:rsidRPr="005A5C85" w:rsidDel="00123F32">
          <w:delText>.</w:delText>
        </w:r>
      </w:del>
    </w:p>
    <w:p w14:paraId="133E782E" w14:textId="77777777" w:rsidR="001137A7" w:rsidRDefault="001137A7" w:rsidP="001137A7"/>
    <w:p w14:paraId="5E95301C" w14:textId="4AD2D382" w:rsidR="001137A7" w:rsidRDefault="00123F32" w:rsidP="001137A7">
      <w:pPr>
        <w:jc w:val="center"/>
      </w:pPr>
      <w:ins w:id="184" w:author="Zeuner, Bernd [2]" w:date="2021-09-02T08:21:00Z">
        <w:r w:rsidRPr="00C8745E">
          <w:rPr>
            <w:noProof/>
          </w:rPr>
          <w:lastRenderedPageBreak/>
          <w:drawing>
            <wp:inline distT="0" distB="0" distL="0" distR="0" wp14:anchorId="4F61B78D" wp14:editId="0B3D542C">
              <wp:extent cx="5943600" cy="179578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95780"/>
                      </a:xfrm>
                      <a:prstGeom prst="rect">
                        <a:avLst/>
                      </a:prstGeom>
                    </pic:spPr>
                  </pic:pic>
                </a:graphicData>
              </a:graphic>
            </wp:inline>
          </w:drawing>
        </w:r>
      </w:ins>
      <w:del w:id="185" w:author="Zeuner, Bernd [2]" w:date="2021-09-02T08:21:00Z">
        <w:r w:rsidR="00655E94" w:rsidRPr="00655E94" w:rsidDel="00123F32">
          <w:rPr>
            <w:noProof/>
          </w:rPr>
          <w:drawing>
            <wp:inline distT="0" distB="0" distL="0" distR="0" wp14:anchorId="31533C37" wp14:editId="1508EC8F">
              <wp:extent cx="5943600" cy="178371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83715"/>
                      </a:xfrm>
                      <a:prstGeom prst="rect">
                        <a:avLst/>
                      </a:prstGeom>
                    </pic:spPr>
                  </pic:pic>
                </a:graphicData>
              </a:graphic>
            </wp:inline>
          </w:drawing>
        </w:r>
      </w:del>
    </w:p>
    <w:p w14:paraId="1C63933E" w14:textId="1267E49F" w:rsidR="001137A7" w:rsidRDefault="001137A7" w:rsidP="001137A7">
      <w:pPr>
        <w:pStyle w:val="FigureCaption"/>
      </w:pPr>
      <w:bookmarkStart w:id="186" w:name="_Toc413946630"/>
      <w:bookmarkStart w:id="187" w:name="_Toc511379018"/>
      <w:bookmarkStart w:id="188" w:name="_Toc520987196"/>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5</w:t>
      </w:r>
      <w:r w:rsidR="00ED391E">
        <w:fldChar w:fldCharType="end"/>
      </w:r>
      <w:r>
        <w:t xml:space="preserve">: Eclipse </w:t>
      </w:r>
      <w:del w:id="189" w:author="Zeuner, Bernd [2]" w:date="2021-09-02T08:21:00Z">
        <w:r w:rsidR="001A00DC" w:rsidDel="00123F32">
          <w:delText xml:space="preserve">Oxygen </w:delText>
        </w:r>
      </w:del>
      <w:r>
        <w:t>Modeling Tools Download Page</w:t>
      </w:r>
      <w:bookmarkEnd w:id="186"/>
      <w:bookmarkEnd w:id="187"/>
      <w:bookmarkEnd w:id="188"/>
    </w:p>
    <w:p w14:paraId="331468AC" w14:textId="36BA63DB" w:rsidR="001137A7" w:rsidDel="00123F32" w:rsidRDefault="001137A7" w:rsidP="001137A7">
      <w:pPr>
        <w:rPr>
          <w:del w:id="190" w:author="Zeuner, Bernd [2]" w:date="2021-09-02T08:21:00Z"/>
        </w:rPr>
      </w:pPr>
    </w:p>
    <w:p w14:paraId="31005C56" w14:textId="4ADC51DC" w:rsidR="001137A7" w:rsidRPr="008F6C4B" w:rsidDel="00123F32" w:rsidRDefault="00E1443A" w:rsidP="001137A7">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rPr>
          <w:del w:id="191" w:author="Zeuner, Bernd [2]" w:date="2021-09-02T08:21:00Z"/>
        </w:rPr>
      </w:pPr>
      <w:del w:id="192" w:author="Zeuner, Bernd [2]" w:date="2021-09-02T08:21:00Z">
        <w:r w:rsidDel="00123F32">
          <w:rPr>
            <w:noProof/>
            <w:lang w:val="de-DE" w:eastAsia="de-DE"/>
          </w:rPr>
          <w:drawing>
            <wp:inline distT="0" distB="0" distL="0" distR="0" wp14:anchorId="7668F94A" wp14:editId="34308318">
              <wp:extent cx="287585" cy="287585"/>
              <wp:effectExtent l="19050" t="0" r="0" b="0"/>
              <wp:docPr id="226"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1137A7" w:rsidRPr="008F6C4B" w:rsidDel="00123F32">
          <w:tab/>
          <w:delText xml:space="preserve">Eclipse </w:delText>
        </w:r>
        <w:r w:rsidR="001A00DC" w:rsidRPr="008F6C4B" w:rsidDel="00123F32">
          <w:delText xml:space="preserve">Oxygen </w:delText>
        </w:r>
        <w:r w:rsidR="001137A7" w:rsidRPr="008F6C4B" w:rsidDel="00123F32">
          <w:delText>requires a 1.</w:delText>
        </w:r>
        <w:r w:rsidR="001A00DC" w:rsidRPr="008F6C4B" w:rsidDel="00123F32">
          <w:delText>8</w:delText>
        </w:r>
        <w:r w:rsidR="001137A7" w:rsidRPr="008F6C4B" w:rsidDel="00123F32">
          <w:delText xml:space="preserve"> compatible JVM.</w:delText>
        </w:r>
        <w:r w:rsidR="001137A7" w:rsidRPr="008F6C4B" w:rsidDel="00123F32">
          <w:tab/>
        </w:r>
        <w:r w:rsidDel="00123F32">
          <w:rPr>
            <w:noProof/>
            <w:lang w:val="de-DE" w:eastAsia="de-DE"/>
          </w:rPr>
          <w:drawing>
            <wp:inline distT="0" distB="0" distL="0" distR="0" wp14:anchorId="44220942" wp14:editId="68CA0523">
              <wp:extent cx="287585" cy="287585"/>
              <wp:effectExtent l="19050" t="0" r="0" b="0"/>
              <wp:docPr id="227"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del>
    </w:p>
    <w:p w14:paraId="75E31E83" w14:textId="77777777" w:rsidR="001137A7" w:rsidRPr="008F6C4B" w:rsidRDefault="001137A7" w:rsidP="001137A7"/>
    <w:p w14:paraId="25168E8A" w14:textId="1D4F86FB" w:rsidR="001137A7" w:rsidRPr="008656E0" w:rsidRDefault="008656E0" w:rsidP="001137A7">
      <w:r w:rsidRPr="008656E0">
        <w:t>Once downloaded, just extract the downloaded zip-file</w:t>
      </w:r>
      <w:r w:rsidR="001A00DC">
        <w:t xml:space="preserve"> </w:t>
      </w:r>
      <w:r w:rsidR="001A00DC" w:rsidRPr="001A00DC">
        <w:t>(i.e., Eclipse need not be “installed” on the target PC)</w:t>
      </w:r>
      <w:r w:rsidRPr="008656E0">
        <w:t>:</w:t>
      </w:r>
    </w:p>
    <w:p w14:paraId="6D66FCDA" w14:textId="010C5111" w:rsidR="008656E0" w:rsidRDefault="00123F32" w:rsidP="008656E0">
      <w:pPr>
        <w:jc w:val="center"/>
      </w:pPr>
      <w:ins w:id="193" w:author="Zeuner, Bernd [2]" w:date="2021-09-02T08:21:00Z">
        <w:r w:rsidRPr="00C8745E">
          <w:rPr>
            <w:noProof/>
            <w:lang w:val="de-DE" w:eastAsia="de-DE"/>
          </w:rPr>
          <w:drawing>
            <wp:inline distT="0" distB="0" distL="0" distR="0" wp14:anchorId="33275408" wp14:editId="06CF9458">
              <wp:extent cx="1047896" cy="1867161"/>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47896" cy="1867161"/>
                      </a:xfrm>
                      <a:prstGeom prst="rect">
                        <a:avLst/>
                      </a:prstGeom>
                    </pic:spPr>
                  </pic:pic>
                </a:graphicData>
              </a:graphic>
            </wp:inline>
          </w:drawing>
        </w:r>
      </w:ins>
      <w:del w:id="194" w:author="Zeuner, Bernd [2]" w:date="2021-09-02T08:21:00Z">
        <w:r w:rsidR="00E1443A" w:rsidDel="00123F32">
          <w:rPr>
            <w:noProof/>
            <w:lang w:val="de-DE" w:eastAsia="de-DE"/>
          </w:rPr>
          <w:drawing>
            <wp:inline distT="0" distB="0" distL="0" distR="0" wp14:anchorId="2933F997" wp14:editId="508EB558">
              <wp:extent cx="1019175" cy="2800350"/>
              <wp:effectExtent l="19050" t="0" r="9525" b="0"/>
              <wp:docPr id="24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1019175" cy="2800350"/>
                      </a:xfrm>
                      <a:prstGeom prst="rect">
                        <a:avLst/>
                      </a:prstGeom>
                      <a:noFill/>
                      <a:ln w="9525">
                        <a:noFill/>
                        <a:miter lim="800000"/>
                        <a:headEnd/>
                        <a:tailEnd/>
                      </a:ln>
                    </pic:spPr>
                  </pic:pic>
                </a:graphicData>
              </a:graphic>
            </wp:inline>
          </w:drawing>
        </w:r>
      </w:del>
    </w:p>
    <w:p w14:paraId="22FF244B" w14:textId="3866BA7B" w:rsidR="008656E0" w:rsidRDefault="008656E0" w:rsidP="008656E0">
      <w:pPr>
        <w:pStyle w:val="FigureCaption"/>
      </w:pPr>
      <w:bookmarkStart w:id="195" w:name="_Toc413946631"/>
      <w:bookmarkStart w:id="196" w:name="_Toc511379019"/>
      <w:bookmarkStart w:id="197" w:name="_Toc520987197"/>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6</w:t>
      </w:r>
      <w:r w:rsidR="00ED391E">
        <w:fldChar w:fldCharType="end"/>
      </w:r>
      <w:r>
        <w:t>: Content of the Eclipse Folder after Extracting the Zip-file</w:t>
      </w:r>
      <w:bookmarkEnd w:id="195"/>
      <w:bookmarkEnd w:id="196"/>
      <w:bookmarkEnd w:id="197"/>
    </w:p>
    <w:p w14:paraId="312016B5" w14:textId="77777777" w:rsidR="008656E0" w:rsidRDefault="008656E0" w:rsidP="008656E0">
      <w:r>
        <w:t xml:space="preserve">To launch Eclipse, double-click on the </w:t>
      </w:r>
      <w:r w:rsidR="00E1443A">
        <w:rPr>
          <w:noProof/>
          <w:lang w:val="de-DE" w:eastAsia="de-DE"/>
        </w:rPr>
        <w:drawing>
          <wp:inline distT="0" distB="0" distL="0" distR="0" wp14:anchorId="38D347F8" wp14:editId="1C7CC6C5">
            <wp:extent cx="762000" cy="142875"/>
            <wp:effectExtent l="19050" t="0" r="0" b="0"/>
            <wp:docPr id="243"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762000" cy="142875"/>
                    </a:xfrm>
                    <a:prstGeom prst="rect">
                      <a:avLst/>
                    </a:prstGeom>
                    <a:noFill/>
                    <a:ln w="9525">
                      <a:noFill/>
                      <a:miter lim="800000"/>
                      <a:headEnd/>
                      <a:tailEnd/>
                    </a:ln>
                  </pic:spPr>
                </pic:pic>
              </a:graphicData>
            </a:graphic>
          </wp:inline>
        </w:drawing>
      </w:r>
      <w:r>
        <w:t xml:space="preserve"> file.</w:t>
      </w:r>
    </w:p>
    <w:p w14:paraId="790880AA" w14:textId="27A49EDC" w:rsidR="00327D45" w:rsidRDefault="00675128" w:rsidP="00327D45">
      <w:pPr>
        <w:jc w:val="center"/>
      </w:pPr>
      <w:r w:rsidRPr="00675128">
        <w:rPr>
          <w:noProof/>
        </w:rPr>
        <w:lastRenderedPageBreak/>
        <w:drawing>
          <wp:inline distT="0" distB="0" distL="0" distR="0" wp14:anchorId="22616471" wp14:editId="0D5707D7">
            <wp:extent cx="4305901" cy="2876951"/>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901" cy="2876951"/>
                    </a:xfrm>
                    <a:prstGeom prst="rect">
                      <a:avLst/>
                    </a:prstGeom>
                  </pic:spPr>
                </pic:pic>
              </a:graphicData>
            </a:graphic>
          </wp:inline>
        </w:drawing>
      </w:r>
    </w:p>
    <w:p w14:paraId="563CE32E" w14:textId="16D9B8A5" w:rsidR="00327D45" w:rsidRDefault="00327D45" w:rsidP="00327D45">
      <w:pPr>
        <w:pStyle w:val="FigureCaption"/>
      </w:pPr>
      <w:bookmarkStart w:id="198" w:name="_Toc511379020"/>
      <w:bookmarkStart w:id="199" w:name="_Toc520987198"/>
      <w:r>
        <w:t xml:space="preserve">Figure </w:t>
      </w:r>
      <w:fldSimple w:instr=" STYLEREF 1 \s ">
        <w:r w:rsidR="00D4118B">
          <w:rPr>
            <w:noProof/>
          </w:rPr>
          <w:t>5</w:t>
        </w:r>
      </w:fldSimple>
      <w:r>
        <w:noBreakHyphen/>
      </w:r>
      <w:fldSimple w:instr=" SEQ Figure \* ARABIC \s 1 ">
        <w:r w:rsidR="00D4118B">
          <w:rPr>
            <w:noProof/>
          </w:rPr>
          <w:t>7</w:t>
        </w:r>
      </w:fldSimple>
      <w:r>
        <w:t>: Initial eclipse Welcome Icon</w:t>
      </w:r>
      <w:bookmarkEnd w:id="198"/>
      <w:bookmarkEnd w:id="199"/>
    </w:p>
    <w:p w14:paraId="4B9D4AE2" w14:textId="00E966A2" w:rsidR="00A44DC8" w:rsidRDefault="00A44DC8" w:rsidP="008656E0">
      <w:r w:rsidRPr="00A44DC8">
        <w:rPr>
          <w:noProof/>
          <w:lang w:val="de-DE" w:eastAsia="de-DE"/>
        </w:rPr>
        <w:drawing>
          <wp:inline distT="0" distB="0" distL="0" distR="0" wp14:anchorId="39A10A14" wp14:editId="720C8644">
            <wp:extent cx="5887272" cy="2676899"/>
            <wp:effectExtent l="0" t="0" r="0" b="952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7272" cy="2676899"/>
                    </a:xfrm>
                    <a:prstGeom prst="rect">
                      <a:avLst/>
                    </a:prstGeom>
                  </pic:spPr>
                </pic:pic>
              </a:graphicData>
            </a:graphic>
          </wp:inline>
        </w:drawing>
      </w:r>
    </w:p>
    <w:p w14:paraId="55C46FAD" w14:textId="6D41BA8C" w:rsidR="00327D45" w:rsidRDefault="00327D45" w:rsidP="00327D45">
      <w:pPr>
        <w:pStyle w:val="FigureCaption"/>
      </w:pPr>
      <w:bookmarkStart w:id="200" w:name="_Toc511379021"/>
      <w:bookmarkStart w:id="201" w:name="_Toc520987199"/>
      <w:r>
        <w:t xml:space="preserve">Figure </w:t>
      </w:r>
      <w:fldSimple w:instr=" STYLEREF 1 \s ">
        <w:r w:rsidR="00D4118B">
          <w:rPr>
            <w:noProof/>
          </w:rPr>
          <w:t>5</w:t>
        </w:r>
      </w:fldSimple>
      <w:r>
        <w:noBreakHyphen/>
      </w:r>
      <w:fldSimple w:instr=" SEQ Figure \* ARABIC \s 1 ">
        <w:r w:rsidR="00D4118B">
          <w:rPr>
            <w:noProof/>
          </w:rPr>
          <w:t>8</w:t>
        </w:r>
      </w:fldSimple>
      <w:r>
        <w:t>: Selecting a Workspace</w:t>
      </w:r>
      <w:bookmarkEnd w:id="200"/>
      <w:bookmarkEnd w:id="201"/>
    </w:p>
    <w:p w14:paraId="3713DFD7" w14:textId="50DE0FAE" w:rsidR="00C65E63" w:rsidRDefault="008656E0" w:rsidP="008656E0">
      <w:r>
        <w:t xml:space="preserve">After launching Eclipse, a default </w:t>
      </w:r>
      <w:r w:rsidR="0002277A" w:rsidRPr="0002277A">
        <w:rPr>
          <w:noProof/>
          <w:lang w:val="de-DE" w:eastAsia="de-DE"/>
        </w:rPr>
        <w:drawing>
          <wp:inline distT="0" distB="0" distL="0" distR="0" wp14:anchorId="4390C03E" wp14:editId="232BE4BD">
            <wp:extent cx="1152686" cy="171474"/>
            <wp:effectExtent l="0" t="0" r="9525" b="0"/>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52686" cy="171474"/>
                    </a:xfrm>
                    <a:prstGeom prst="rect">
                      <a:avLst/>
                    </a:prstGeom>
                  </pic:spPr>
                </pic:pic>
              </a:graphicData>
            </a:graphic>
          </wp:inline>
        </w:drawing>
      </w:r>
      <w:r>
        <w:t xml:space="preserve"> folder is created in the home directory (</w:t>
      </w:r>
      <w:r w:rsidRPr="007B1ABB">
        <w:t>…/users/&lt;users name&gt;/</w:t>
      </w:r>
      <w:r>
        <w:t>). The workspace configuration information is contained in the</w:t>
      </w:r>
      <w:r w:rsidR="00E1443A">
        <w:rPr>
          <w:noProof/>
          <w:lang w:val="de-DE" w:eastAsia="de-DE"/>
        </w:rPr>
        <w:drawing>
          <wp:inline distT="0" distB="0" distL="0" distR="0" wp14:anchorId="41C6D82B" wp14:editId="045FB5AD">
            <wp:extent cx="733425" cy="189865"/>
            <wp:effectExtent l="19050" t="0" r="9525" b="0"/>
            <wp:docPr id="233" name="Bild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9"/>
                    <a:srcRect/>
                    <a:stretch>
                      <a:fillRect/>
                    </a:stretch>
                  </pic:blipFill>
                  <pic:spPr bwMode="auto">
                    <a:xfrm>
                      <a:off x="0" y="0"/>
                      <a:ext cx="733425" cy="189865"/>
                    </a:xfrm>
                    <a:prstGeom prst="rect">
                      <a:avLst/>
                    </a:prstGeom>
                    <a:noFill/>
                    <a:ln w="9525">
                      <a:noFill/>
                      <a:miter lim="800000"/>
                      <a:headEnd/>
                      <a:tailEnd/>
                    </a:ln>
                  </pic:spPr>
                </pic:pic>
              </a:graphicData>
            </a:graphic>
          </wp:inline>
        </w:drawing>
      </w:r>
      <w:r>
        <w:t xml:space="preserve"> folder:</w:t>
      </w:r>
      <w:r>
        <w:br/>
      </w:r>
      <w:r w:rsidR="00E1443A">
        <w:rPr>
          <w:noProof/>
          <w:lang w:val="de-DE" w:eastAsia="de-DE"/>
        </w:rPr>
        <w:drawing>
          <wp:inline distT="0" distB="0" distL="0" distR="0" wp14:anchorId="66C96F55" wp14:editId="58C106A4">
            <wp:extent cx="940435" cy="396875"/>
            <wp:effectExtent l="19050" t="0" r="0" b="0"/>
            <wp:docPr id="241"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srcRect/>
                    <a:stretch>
                      <a:fillRect/>
                    </a:stretch>
                  </pic:blipFill>
                  <pic:spPr bwMode="auto">
                    <a:xfrm>
                      <a:off x="0" y="0"/>
                      <a:ext cx="940435" cy="396875"/>
                    </a:xfrm>
                    <a:prstGeom prst="rect">
                      <a:avLst/>
                    </a:prstGeom>
                    <a:noFill/>
                    <a:ln w="9525">
                      <a:noFill/>
                      <a:miter lim="800000"/>
                      <a:headEnd/>
                      <a:tailEnd/>
                    </a:ln>
                  </pic:spPr>
                </pic:pic>
              </a:graphicData>
            </a:graphic>
          </wp:inline>
        </w:drawing>
      </w:r>
      <w:r w:rsidRPr="00411E44">
        <w:t>.</w:t>
      </w:r>
    </w:p>
    <w:p w14:paraId="107F1CE4" w14:textId="1E9A94C9" w:rsidR="008656E0" w:rsidRDefault="008656E0" w:rsidP="008656E0">
      <w:r>
        <w:t xml:space="preserve">Any empty </w:t>
      </w:r>
      <w:r w:rsidR="00F80F4C">
        <w:t xml:space="preserve">folder </w:t>
      </w:r>
      <w:r>
        <w:t>(need not be empty but is recommended) - anywhere - can be used as a workspace-folder. The workspace can be selected during the start of Eclipse.</w:t>
      </w:r>
    </w:p>
    <w:p w14:paraId="77840BE0" w14:textId="77777777" w:rsidR="008656E0" w:rsidRPr="00411E44" w:rsidRDefault="008656E0" w:rsidP="008656E0"/>
    <w:p w14:paraId="1FC8814B" w14:textId="3C2A5356" w:rsidR="00C65E63" w:rsidRDefault="0002277A" w:rsidP="00C65E63">
      <w:pPr>
        <w:jc w:val="center"/>
      </w:pPr>
      <w:r w:rsidRPr="0002277A">
        <w:rPr>
          <w:noProof/>
          <w:lang w:val="de-DE" w:eastAsia="de-DE"/>
        </w:rPr>
        <w:lastRenderedPageBreak/>
        <w:drawing>
          <wp:inline distT="0" distB="0" distL="0" distR="0" wp14:anchorId="5D37AFB9" wp14:editId="7BAAA5E3">
            <wp:extent cx="5943600" cy="2549525"/>
            <wp:effectExtent l="0" t="0" r="0" b="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49525"/>
                    </a:xfrm>
                    <a:prstGeom prst="rect">
                      <a:avLst/>
                    </a:prstGeom>
                  </pic:spPr>
                </pic:pic>
              </a:graphicData>
            </a:graphic>
          </wp:inline>
        </w:drawing>
      </w:r>
    </w:p>
    <w:p w14:paraId="6A14E9E5" w14:textId="2E885BE1" w:rsidR="00C65E63" w:rsidRDefault="00C65E63" w:rsidP="00C65E63">
      <w:pPr>
        <w:pStyle w:val="FigureCaption"/>
      </w:pPr>
      <w:bookmarkStart w:id="202" w:name="_Toc413946632"/>
      <w:bookmarkStart w:id="203" w:name="_Toc511379022"/>
      <w:bookmarkStart w:id="204" w:name="_Toc520987200"/>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9</w:t>
      </w:r>
      <w:r w:rsidR="00ED391E">
        <w:fldChar w:fldCharType="end"/>
      </w:r>
      <w:r>
        <w:t>: Initial Welcome Page of Eclipse</w:t>
      </w:r>
      <w:bookmarkEnd w:id="202"/>
      <w:bookmarkEnd w:id="203"/>
      <w:bookmarkEnd w:id="204"/>
    </w:p>
    <w:p w14:paraId="5DC23F9D" w14:textId="77777777" w:rsidR="00D44AB2" w:rsidRDefault="00C65E63" w:rsidP="00C65E63">
      <w:r>
        <w:t xml:space="preserve">Close the </w:t>
      </w:r>
      <w:r w:rsidR="00E1443A">
        <w:rPr>
          <w:noProof/>
          <w:lang w:val="de-DE" w:eastAsia="de-DE"/>
        </w:rPr>
        <w:drawing>
          <wp:inline distT="0" distB="0" distL="0" distR="0" wp14:anchorId="04427A78" wp14:editId="0560F0BD">
            <wp:extent cx="897255" cy="198120"/>
            <wp:effectExtent l="19050" t="0" r="0" b="0"/>
            <wp:docPr id="246"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srcRect/>
                    <a:stretch>
                      <a:fillRect/>
                    </a:stretch>
                  </pic:blipFill>
                  <pic:spPr bwMode="auto">
                    <a:xfrm>
                      <a:off x="0" y="0"/>
                      <a:ext cx="897255" cy="198120"/>
                    </a:xfrm>
                    <a:prstGeom prst="rect">
                      <a:avLst/>
                    </a:prstGeom>
                    <a:noFill/>
                    <a:ln w="9525">
                      <a:noFill/>
                      <a:miter lim="800000"/>
                      <a:headEnd/>
                      <a:tailEnd/>
                    </a:ln>
                  </pic:spPr>
                </pic:pic>
              </a:graphicData>
            </a:graphic>
          </wp:inline>
        </w:drawing>
      </w:r>
      <w:r>
        <w:t xml:space="preserve"> tab at the upper left corner.</w:t>
      </w:r>
    </w:p>
    <w:p w14:paraId="45EB682A" w14:textId="669ADED2" w:rsidR="00D44AB2" w:rsidRDefault="00D44AB2" w:rsidP="00C65E63">
      <w:r>
        <w:t xml:space="preserve">Click </w:t>
      </w:r>
      <w:r w:rsidR="00BD38D6" w:rsidRPr="00BD38D6">
        <w:rPr>
          <w:noProof/>
        </w:rPr>
        <w:drawing>
          <wp:inline distT="0" distB="0" distL="0" distR="0" wp14:anchorId="1C8C63C4" wp14:editId="50DC20C2">
            <wp:extent cx="352474" cy="171474"/>
            <wp:effectExtent l="0" t="0" r="9525"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74" cy="171474"/>
                    </a:xfrm>
                    <a:prstGeom prst="rect">
                      <a:avLst/>
                    </a:prstGeom>
                  </pic:spPr>
                </pic:pic>
              </a:graphicData>
            </a:graphic>
          </wp:inline>
        </w:drawing>
      </w:r>
      <w:r w:rsidR="00BD38D6">
        <w:t xml:space="preserve"> </w:t>
      </w:r>
      <w:r w:rsidR="00351C6C">
        <w:t xml:space="preserve">and select </w:t>
      </w:r>
      <w:r w:rsidR="00351C6C" w:rsidRPr="00351C6C">
        <w:rPr>
          <w:noProof/>
        </w:rPr>
        <w:drawing>
          <wp:inline distT="0" distB="0" distL="0" distR="0" wp14:anchorId="505A396C" wp14:editId="3059CD0F">
            <wp:extent cx="981212" cy="133369"/>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81212" cy="133369"/>
                    </a:xfrm>
                    <a:prstGeom prst="rect">
                      <a:avLst/>
                    </a:prstGeom>
                  </pic:spPr>
                </pic:pic>
              </a:graphicData>
            </a:graphic>
          </wp:inline>
        </w:drawing>
      </w:r>
      <w:r w:rsidR="00351C6C">
        <w:t xml:space="preserve"> </w:t>
      </w:r>
      <w:r>
        <w:t xml:space="preserve">to check </w:t>
      </w:r>
      <w:r w:rsidR="00351C6C">
        <w:t>that</w:t>
      </w:r>
      <w:r>
        <w:t xml:space="preserve"> the correct version </w:t>
      </w:r>
      <w:del w:id="205" w:author="Zeuner, Bernd [2]" w:date="2021-09-02T08:22:00Z">
        <w:r w:rsidR="00351C6C" w:rsidDel="00123F32">
          <w:delText xml:space="preserve">4.7.2 </w:delText>
        </w:r>
      </w:del>
      <w:r>
        <w:t>is installed:</w:t>
      </w:r>
    </w:p>
    <w:p w14:paraId="2E4B9943" w14:textId="744AC829" w:rsidR="00D44AB2" w:rsidRDefault="00D44AB2" w:rsidP="00BD38D6">
      <w:pPr>
        <w:jc w:val="center"/>
      </w:pPr>
      <w:r w:rsidRPr="00D44AB2">
        <w:rPr>
          <w:noProof/>
        </w:rPr>
        <w:lastRenderedPageBreak/>
        <w:drawing>
          <wp:inline distT="0" distB="0" distL="0" distR="0" wp14:anchorId="7A987B85" wp14:editId="46C7A862">
            <wp:extent cx="4220164" cy="422969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0164" cy="4229690"/>
                    </a:xfrm>
                    <a:prstGeom prst="rect">
                      <a:avLst/>
                    </a:prstGeom>
                  </pic:spPr>
                </pic:pic>
              </a:graphicData>
            </a:graphic>
          </wp:inline>
        </w:drawing>
      </w:r>
      <w:r w:rsidR="00BD38D6">
        <w:br/>
      </w:r>
      <w:r w:rsidR="00BD38D6" w:rsidRPr="00BD38D6">
        <w:rPr>
          <w:noProof/>
        </w:rPr>
        <w:drawing>
          <wp:inline distT="0" distB="0" distL="0" distR="0" wp14:anchorId="317F69A3" wp14:editId="6B7E412B">
            <wp:extent cx="2953162" cy="99073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3162" cy="990738"/>
                    </a:xfrm>
                    <a:prstGeom prst="rect">
                      <a:avLst/>
                    </a:prstGeom>
                  </pic:spPr>
                </pic:pic>
              </a:graphicData>
            </a:graphic>
          </wp:inline>
        </w:drawing>
      </w:r>
    </w:p>
    <w:p w14:paraId="5E4CD728" w14:textId="31D9694A" w:rsidR="00351C6C" w:rsidRDefault="00351C6C" w:rsidP="00351C6C">
      <w:pPr>
        <w:pStyle w:val="FigureCaption"/>
      </w:pPr>
      <w:bookmarkStart w:id="206" w:name="_Toc511379023"/>
      <w:bookmarkStart w:id="207" w:name="_Toc520987201"/>
      <w:r>
        <w:t xml:space="preserve">Figure </w:t>
      </w:r>
      <w:fldSimple w:instr=" STYLEREF 1 \s ">
        <w:r w:rsidR="00D4118B">
          <w:rPr>
            <w:noProof/>
          </w:rPr>
          <w:t>5</w:t>
        </w:r>
      </w:fldSimple>
      <w:r>
        <w:t>.</w:t>
      </w:r>
      <w:fldSimple w:instr=" SEQ Figure \* ARABIC \s 1 ">
        <w:r w:rsidR="00D4118B">
          <w:rPr>
            <w:noProof/>
          </w:rPr>
          <w:t>10</w:t>
        </w:r>
      </w:fldSimple>
      <w:r>
        <w:t>: Eclipse Version</w:t>
      </w:r>
      <w:bookmarkEnd w:id="206"/>
      <w:bookmarkEnd w:id="207"/>
    </w:p>
    <w:p w14:paraId="3F5DD341" w14:textId="30E7238D" w:rsidR="00C65E63" w:rsidRDefault="00C65E63" w:rsidP="00C65E63">
      <w:r>
        <w:t>Eclipse is now ready for use.</w:t>
      </w:r>
    </w:p>
    <w:p w14:paraId="0D7E2F05" w14:textId="77777777" w:rsidR="00C65E63" w:rsidRDefault="00C65E63" w:rsidP="00C65E63"/>
    <w:p w14:paraId="3CDE9474" w14:textId="342CE3BC" w:rsidR="00F73953" w:rsidRDefault="00F73953" w:rsidP="00F73953">
      <w:r>
        <w:t xml:space="preserve">To add Papyrus, click menu </w:t>
      </w:r>
      <w:r w:rsidR="00E1443A">
        <w:rPr>
          <w:noProof/>
          <w:lang w:val="de-DE" w:eastAsia="de-DE"/>
        </w:rPr>
        <w:drawing>
          <wp:inline distT="0" distB="0" distL="0" distR="0" wp14:anchorId="73003D67" wp14:editId="6B4081D7">
            <wp:extent cx="362585" cy="180975"/>
            <wp:effectExtent l="19050" t="0" r="0" b="0"/>
            <wp:docPr id="248" name="Bild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8"/>
                    <a:srcRect/>
                    <a:stretch>
                      <a:fillRect/>
                    </a:stretch>
                  </pic:blipFill>
                  <pic:spPr bwMode="auto">
                    <a:xfrm>
                      <a:off x="0" y="0"/>
                      <a:ext cx="362585" cy="180975"/>
                    </a:xfrm>
                    <a:prstGeom prst="rect">
                      <a:avLst/>
                    </a:prstGeom>
                    <a:noFill/>
                    <a:ln w="9525">
                      <a:noFill/>
                      <a:miter lim="800000"/>
                      <a:headEnd/>
                      <a:tailEnd/>
                    </a:ln>
                  </pic:spPr>
                </pic:pic>
              </a:graphicData>
            </a:graphic>
          </wp:inline>
        </w:drawing>
      </w:r>
      <w:r>
        <w:t xml:space="preserve"> and then </w:t>
      </w:r>
      <w:r w:rsidR="00A3115E" w:rsidRPr="00A3115E">
        <w:rPr>
          <w:noProof/>
        </w:rPr>
        <w:drawing>
          <wp:inline distT="0" distB="0" distL="0" distR="0" wp14:anchorId="2FB3BDBE" wp14:editId="1D82FB7E">
            <wp:extent cx="1381318" cy="152421"/>
            <wp:effectExtent l="0" t="0" r="9525" b="0"/>
            <wp:docPr id="404" name="Grafik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81318" cy="152421"/>
                    </a:xfrm>
                    <a:prstGeom prst="rect">
                      <a:avLst/>
                    </a:prstGeom>
                  </pic:spPr>
                </pic:pic>
              </a:graphicData>
            </a:graphic>
          </wp:inline>
        </w:drawing>
      </w:r>
      <w:r>
        <w:t>:</w:t>
      </w:r>
    </w:p>
    <w:p w14:paraId="41F2047A" w14:textId="22902C22" w:rsidR="00F73953" w:rsidRDefault="00A3115E" w:rsidP="00F73953">
      <w:pPr>
        <w:jc w:val="center"/>
      </w:pPr>
      <w:r w:rsidRPr="00A3115E">
        <w:rPr>
          <w:noProof/>
        </w:rPr>
        <w:lastRenderedPageBreak/>
        <w:drawing>
          <wp:inline distT="0" distB="0" distL="0" distR="0" wp14:anchorId="07C267DB" wp14:editId="4136FD3A">
            <wp:extent cx="5943600" cy="3918585"/>
            <wp:effectExtent l="0" t="0" r="0" b="0"/>
            <wp:docPr id="401" name="Grafik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18585"/>
                    </a:xfrm>
                    <a:prstGeom prst="rect">
                      <a:avLst/>
                    </a:prstGeom>
                  </pic:spPr>
                </pic:pic>
              </a:graphicData>
            </a:graphic>
          </wp:inline>
        </w:drawing>
      </w:r>
    </w:p>
    <w:p w14:paraId="7CA28A18" w14:textId="272E5413" w:rsidR="00F73953" w:rsidRDefault="00F73953" w:rsidP="00F73953">
      <w:pPr>
        <w:pStyle w:val="FigureCaption"/>
      </w:pPr>
      <w:bookmarkStart w:id="208" w:name="_Toc413946633"/>
      <w:bookmarkStart w:id="209" w:name="_Toc511379025"/>
      <w:bookmarkStart w:id="210" w:name="_Toc520987202"/>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11</w:t>
      </w:r>
      <w:r w:rsidR="00ED391E">
        <w:fldChar w:fldCharType="end"/>
      </w:r>
      <w:r>
        <w:t>: Installing Papyrus (1)</w:t>
      </w:r>
      <w:bookmarkEnd w:id="208"/>
      <w:bookmarkEnd w:id="209"/>
      <w:bookmarkEnd w:id="210"/>
    </w:p>
    <w:p w14:paraId="7CD0FFD2" w14:textId="5818B99E" w:rsidR="00A3115E" w:rsidRDefault="00A3115E" w:rsidP="00F73953">
      <w:r>
        <w:t xml:space="preserve">Click </w:t>
      </w:r>
      <w:r w:rsidRPr="00A3115E">
        <w:rPr>
          <w:noProof/>
        </w:rPr>
        <w:drawing>
          <wp:inline distT="0" distB="0" distL="0" distR="0" wp14:anchorId="731DF35F" wp14:editId="5F0E8609">
            <wp:extent cx="857370" cy="219106"/>
            <wp:effectExtent l="0" t="0" r="0" b="9525"/>
            <wp:docPr id="406" name="Grafik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57370" cy="219106"/>
                    </a:xfrm>
                    <a:prstGeom prst="rect">
                      <a:avLst/>
                    </a:prstGeom>
                  </pic:spPr>
                </pic:pic>
              </a:graphicData>
            </a:graphic>
          </wp:inline>
        </w:drawing>
      </w:r>
      <w:r w:rsidR="00CF1233">
        <w:t xml:space="preserve"> in the </w:t>
      </w:r>
      <w:r w:rsidR="00CF1233" w:rsidRPr="00CF1233">
        <w:rPr>
          <w:noProof/>
        </w:rPr>
        <w:drawing>
          <wp:inline distT="0" distB="0" distL="0" distR="0" wp14:anchorId="6AD0B556" wp14:editId="63C99F0C">
            <wp:extent cx="514422" cy="133369"/>
            <wp:effectExtent l="0" t="0" r="0" b="0"/>
            <wp:docPr id="409" name="Grafik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2" cy="133369"/>
                    </a:xfrm>
                    <a:prstGeom prst="rect">
                      <a:avLst/>
                    </a:prstGeom>
                  </pic:spPr>
                </pic:pic>
              </a:graphicData>
            </a:graphic>
          </wp:inline>
        </w:drawing>
      </w:r>
      <w:r w:rsidR="00CF1233">
        <w:t xml:space="preserve"> window, then </w:t>
      </w:r>
      <w:r w:rsidR="00595E7F">
        <w:t xml:space="preserve">add a name and the </w:t>
      </w:r>
      <w:ins w:id="211" w:author="Zeuner, Bernd [2]" w:date="2021-09-02T08:25:00Z">
        <w:r w:rsidR="004561F6">
          <w:t xml:space="preserve">corresponding Papyrus </w:t>
        </w:r>
      </w:ins>
      <w:r w:rsidR="00595E7F">
        <w:t xml:space="preserve">update site </w:t>
      </w:r>
      <w:ins w:id="212" w:author="Zeuner, Bernd [2]" w:date="2021-09-02T08:26:00Z">
        <w:r w:rsidR="004561F6">
          <w:t xml:space="preserve">as provided in (#.#.x) in the Papyrus Release Number column in </w:t>
        </w:r>
        <w:r w:rsidR="004561F6">
          <w:fldChar w:fldCharType="begin"/>
        </w:r>
        <w:r w:rsidR="004561F6">
          <w:instrText xml:space="preserve"> REF _Ref81408796 \r \h </w:instrText>
        </w:r>
      </w:ins>
      <w:ins w:id="213" w:author="Zeuner, Bernd [2]" w:date="2021-09-02T08:26:00Z">
        <w:r w:rsidR="004561F6">
          <w:fldChar w:fldCharType="separate"/>
        </w:r>
        <w:r w:rsidR="004561F6">
          <w:t>[9]</w:t>
        </w:r>
        <w:r w:rsidR="004561F6">
          <w:fldChar w:fldCharType="end"/>
        </w:r>
        <w:r w:rsidR="004561F6">
          <w:t xml:space="preserve"> </w:t>
        </w:r>
      </w:ins>
      <w:del w:id="214" w:author="Zeuner, Bernd [2]" w:date="2021-09-02T08:26:00Z">
        <w:r w:rsidR="00595E7F" w:rsidDel="004561F6">
          <w:delText>(</w:delText>
        </w:r>
        <w:r w:rsidR="0067277D" w:rsidDel="004561F6">
          <w:fldChar w:fldCharType="begin"/>
        </w:r>
        <w:r w:rsidR="0067277D" w:rsidDel="004561F6">
          <w:delInstrText xml:space="preserve"> HYPERLINK "http://download.eclipse.org/modeling/mdt/papyrus/updates/releases/oxygen" </w:delInstrText>
        </w:r>
        <w:r w:rsidR="0067277D" w:rsidDel="004561F6">
          <w:fldChar w:fldCharType="separate"/>
        </w:r>
        <w:r w:rsidR="00595E7F" w:rsidRPr="005D01EA" w:rsidDel="004561F6">
          <w:rPr>
            <w:rStyle w:val="Hyperlink"/>
            <w:szCs w:val="24"/>
          </w:rPr>
          <w:delText>http://download.eclipse.org/modeling/mdt/papyrus/updates/releases/oxygen</w:delText>
        </w:r>
        <w:r w:rsidR="0067277D" w:rsidDel="004561F6">
          <w:rPr>
            <w:rStyle w:val="Hyperlink"/>
            <w:szCs w:val="24"/>
          </w:rPr>
          <w:fldChar w:fldCharType="end"/>
        </w:r>
        <w:r w:rsidR="00595E7F" w:rsidDel="004561F6">
          <w:delText>)</w:delText>
        </w:r>
        <w:r w:rsidR="00CF1233" w:rsidDel="004561F6">
          <w:delText xml:space="preserve"> </w:delText>
        </w:r>
      </w:del>
      <w:r w:rsidR="00CF1233">
        <w:t xml:space="preserve">in the </w:t>
      </w:r>
      <w:ins w:id="215" w:author="Zeuner, Bernd [2]" w:date="2021-09-02T09:11:00Z">
        <w:r w:rsidR="00F55B62" w:rsidRPr="00F55B62">
          <w:rPr>
            <w:noProof/>
          </w:rPr>
          <w:drawing>
            <wp:inline distT="0" distB="0" distL="0" distR="0" wp14:anchorId="48E022F2" wp14:editId="59A989CF">
              <wp:extent cx="1000265" cy="161948"/>
              <wp:effectExtent l="0" t="0" r="0" b="952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00265" cy="161948"/>
                      </a:xfrm>
                      <a:prstGeom prst="rect">
                        <a:avLst/>
                      </a:prstGeom>
                    </pic:spPr>
                  </pic:pic>
                </a:graphicData>
              </a:graphic>
            </wp:inline>
          </w:drawing>
        </w:r>
      </w:ins>
      <w:del w:id="216" w:author="Zeuner, Bernd [2]" w:date="2021-09-02T09:11:00Z">
        <w:r w:rsidR="00CF1233" w:rsidRPr="00CF1233" w:rsidDel="00F55B62">
          <w:rPr>
            <w:noProof/>
          </w:rPr>
          <w:drawing>
            <wp:inline distT="0" distB="0" distL="0" distR="0" wp14:anchorId="18F7C2BB" wp14:editId="4795C00F">
              <wp:extent cx="1000265" cy="142895"/>
              <wp:effectExtent l="0" t="0" r="9525" b="9525"/>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00265" cy="142895"/>
                      </a:xfrm>
                      <a:prstGeom prst="rect">
                        <a:avLst/>
                      </a:prstGeom>
                    </pic:spPr>
                  </pic:pic>
                </a:graphicData>
              </a:graphic>
            </wp:inline>
          </w:drawing>
        </w:r>
      </w:del>
      <w:r w:rsidR="00CF1233">
        <w:t xml:space="preserve"> window</w:t>
      </w:r>
      <w:r w:rsidR="007F7804">
        <w:t>:</w:t>
      </w:r>
    </w:p>
    <w:p w14:paraId="7BDF9ADF" w14:textId="5F035E82" w:rsidR="00CF1233" w:rsidRDefault="00F55B62" w:rsidP="005E0935">
      <w:pPr>
        <w:jc w:val="center"/>
      </w:pPr>
      <w:ins w:id="217" w:author="Zeuner, Bernd [2]" w:date="2021-09-02T09:10:00Z">
        <w:r w:rsidRPr="00F55B62">
          <w:rPr>
            <w:noProof/>
          </w:rPr>
          <w:drawing>
            <wp:inline distT="0" distB="0" distL="0" distR="0" wp14:anchorId="34C77145" wp14:editId="62512B9F">
              <wp:extent cx="5792008" cy="1733792"/>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2008" cy="1733792"/>
                      </a:xfrm>
                      <a:prstGeom prst="rect">
                        <a:avLst/>
                      </a:prstGeom>
                    </pic:spPr>
                  </pic:pic>
                </a:graphicData>
              </a:graphic>
            </wp:inline>
          </w:drawing>
        </w:r>
      </w:ins>
      <w:del w:id="218" w:author="Zeuner, Bernd [2]" w:date="2021-09-02T09:10:00Z">
        <w:r w:rsidR="00595E7F" w:rsidRPr="00595E7F" w:rsidDel="00F55B62">
          <w:rPr>
            <w:noProof/>
          </w:rPr>
          <w:drawing>
            <wp:inline distT="0" distB="0" distL="0" distR="0" wp14:anchorId="63BA1E6B" wp14:editId="1F4D82B6">
              <wp:extent cx="4658375" cy="1790950"/>
              <wp:effectExtent l="0" t="0" r="889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8375" cy="1790950"/>
                      </a:xfrm>
                      <a:prstGeom prst="rect">
                        <a:avLst/>
                      </a:prstGeom>
                    </pic:spPr>
                  </pic:pic>
                </a:graphicData>
              </a:graphic>
            </wp:inline>
          </w:drawing>
        </w:r>
      </w:del>
    </w:p>
    <w:p w14:paraId="1EAB01C2" w14:textId="041B533D" w:rsidR="00A82730" w:rsidRDefault="00A82730" w:rsidP="00A82730">
      <w:pPr>
        <w:pStyle w:val="FigureCaption"/>
      </w:pPr>
      <w:bookmarkStart w:id="219" w:name="_Toc511379026"/>
      <w:bookmarkStart w:id="220" w:name="_Toc520987203"/>
      <w:r>
        <w:t xml:space="preserve">Figure </w:t>
      </w:r>
      <w:fldSimple w:instr=" STYLEREF 1 \s ">
        <w:r w:rsidR="00D4118B">
          <w:rPr>
            <w:noProof/>
          </w:rPr>
          <w:t>5</w:t>
        </w:r>
      </w:fldSimple>
      <w:r>
        <w:t>.</w:t>
      </w:r>
      <w:fldSimple w:instr=" SEQ Figure \* ARABIC \s 1 ">
        <w:r w:rsidR="00D4118B">
          <w:rPr>
            <w:noProof/>
          </w:rPr>
          <w:t>12</w:t>
        </w:r>
      </w:fldSimple>
      <w:r>
        <w:t>: Installing Papyrus (2)</w:t>
      </w:r>
      <w:bookmarkEnd w:id="219"/>
      <w:bookmarkEnd w:id="220"/>
    </w:p>
    <w:p w14:paraId="15A9FEBD" w14:textId="4D20D692" w:rsidR="00997951" w:rsidRDefault="00997951" w:rsidP="00F73953">
      <w:r>
        <w:t xml:space="preserve">Click </w:t>
      </w:r>
      <w:r w:rsidR="00A61F92" w:rsidRPr="00A61F92">
        <w:rPr>
          <w:noProof/>
        </w:rPr>
        <w:drawing>
          <wp:inline distT="0" distB="0" distL="0" distR="0" wp14:anchorId="60021B69" wp14:editId="4BE269B4">
            <wp:extent cx="857370" cy="219106"/>
            <wp:effectExtent l="0" t="0" r="0" b="9525"/>
            <wp:docPr id="427"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57370" cy="219106"/>
                    </a:xfrm>
                    <a:prstGeom prst="rect">
                      <a:avLst/>
                    </a:prstGeom>
                  </pic:spPr>
                </pic:pic>
              </a:graphicData>
            </a:graphic>
          </wp:inline>
        </w:drawing>
      </w:r>
      <w:r w:rsidR="00A61F92">
        <w:t xml:space="preserve"> </w:t>
      </w:r>
      <w:r w:rsidR="007F7804">
        <w:t xml:space="preserve">and then </w:t>
      </w:r>
      <w:r w:rsidR="00CE20AB">
        <w:t xml:space="preserve">make sure you do not check </w:t>
      </w:r>
      <w:r w:rsidR="00CE20AB" w:rsidRPr="007807C7">
        <w:rPr>
          <w:noProof/>
        </w:rPr>
        <w:drawing>
          <wp:inline distT="0" distB="0" distL="0" distR="0" wp14:anchorId="7EA44AC2" wp14:editId="7FD4EFCE">
            <wp:extent cx="2695951" cy="142895"/>
            <wp:effectExtent l="0" t="0" r="0" b="952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5951" cy="142895"/>
                    </a:xfrm>
                    <a:prstGeom prst="rect">
                      <a:avLst/>
                    </a:prstGeom>
                  </pic:spPr>
                </pic:pic>
              </a:graphicData>
            </a:graphic>
          </wp:inline>
        </w:drawing>
      </w:r>
      <w:r w:rsidR="00CE20AB">
        <w:t xml:space="preserve"> and </w:t>
      </w:r>
      <w:r w:rsidR="007807C7">
        <w:t xml:space="preserve">select </w:t>
      </w:r>
      <w:ins w:id="221" w:author="Zeuner, Bernd [2]" w:date="2021-09-02T08:27:00Z">
        <w:r w:rsidR="004561F6">
          <w:t>the required</w:t>
        </w:r>
      </w:ins>
      <w:del w:id="222" w:author="Zeuner, Bernd [2]" w:date="2021-09-02T09:31:00Z">
        <w:r w:rsidR="007807C7" w:rsidRPr="007807C7" w:rsidDel="007D10B0">
          <w:rPr>
            <w:noProof/>
          </w:rPr>
          <w:drawing>
            <wp:inline distT="0" distB="0" distL="0" distR="0" wp14:anchorId="47C1B749" wp14:editId="1A712FEE">
              <wp:extent cx="1095555" cy="15240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0636"/>
                      <a:stretch/>
                    </pic:blipFill>
                    <pic:spPr bwMode="auto">
                      <a:xfrm>
                        <a:off x="0" y="0"/>
                        <a:ext cx="1095708" cy="152421"/>
                      </a:xfrm>
                      <a:prstGeom prst="rect">
                        <a:avLst/>
                      </a:prstGeom>
                      <a:ln>
                        <a:noFill/>
                      </a:ln>
                      <a:extLst>
                        <a:ext uri="{53640926-AAD7-44D8-BBD7-CCE9431645EC}">
                          <a14:shadowObscured xmlns:a14="http://schemas.microsoft.com/office/drawing/2010/main"/>
                        </a:ext>
                      </a:extLst>
                    </pic:spPr>
                  </pic:pic>
                </a:graphicData>
              </a:graphic>
            </wp:inline>
          </w:drawing>
        </w:r>
      </w:del>
      <w:r w:rsidR="005E0935">
        <w:t xml:space="preserve"> </w:t>
      </w:r>
      <w:ins w:id="223" w:author="Zeuner, Bernd [2]" w:date="2021-09-02T09:35:00Z">
        <w:r w:rsidR="00A476AD">
          <w:t>software</w:t>
        </w:r>
      </w:ins>
      <w:ins w:id="224" w:author="Zeuner, Bernd [2]" w:date="2021-09-02T08:28:00Z">
        <w:r w:rsidR="004561F6">
          <w:t xml:space="preserve"> </w:t>
        </w:r>
      </w:ins>
      <w:r w:rsidR="007F7804">
        <w:t xml:space="preserve">in the </w:t>
      </w:r>
      <w:ins w:id="225" w:author="Zeuner, Bernd [2]" w:date="2021-09-02T09:27:00Z">
        <w:r w:rsidR="007D10B0" w:rsidRPr="007D10B0">
          <w:rPr>
            <w:noProof/>
          </w:rPr>
          <w:drawing>
            <wp:inline distT="0" distB="0" distL="0" distR="0" wp14:anchorId="1DADFEF1" wp14:editId="371A3346">
              <wp:extent cx="523948" cy="152421"/>
              <wp:effectExtent l="0" t="0" r="9525"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948" cy="152421"/>
                      </a:xfrm>
                      <a:prstGeom prst="rect">
                        <a:avLst/>
                      </a:prstGeom>
                    </pic:spPr>
                  </pic:pic>
                </a:graphicData>
              </a:graphic>
            </wp:inline>
          </w:drawing>
        </w:r>
      </w:ins>
      <w:del w:id="226" w:author="Zeuner, Bernd [2]" w:date="2021-09-02T09:27:00Z">
        <w:r w:rsidR="007F7804" w:rsidRPr="00CF1233" w:rsidDel="007D10B0">
          <w:rPr>
            <w:noProof/>
          </w:rPr>
          <w:drawing>
            <wp:inline distT="0" distB="0" distL="0" distR="0" wp14:anchorId="0221EDF7" wp14:editId="133BBD27">
              <wp:extent cx="514422" cy="133369"/>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2" cy="133369"/>
                      </a:xfrm>
                      <a:prstGeom prst="rect">
                        <a:avLst/>
                      </a:prstGeom>
                    </pic:spPr>
                  </pic:pic>
                </a:graphicData>
              </a:graphic>
            </wp:inline>
          </w:drawing>
        </w:r>
      </w:del>
      <w:r w:rsidR="007F7804">
        <w:t xml:space="preserve"> window:</w:t>
      </w:r>
    </w:p>
    <w:p w14:paraId="56C40B59" w14:textId="2C13DFD0" w:rsidR="007F7804" w:rsidRDefault="00A476AD" w:rsidP="005E0935">
      <w:pPr>
        <w:jc w:val="center"/>
      </w:pPr>
      <w:ins w:id="227" w:author="Zeuner, Bernd [2]" w:date="2021-09-02T09:34:00Z">
        <w:r w:rsidRPr="00A476AD">
          <w:rPr>
            <w:noProof/>
          </w:rPr>
          <w:lastRenderedPageBreak/>
          <w:drawing>
            <wp:inline distT="0" distB="0" distL="0" distR="0" wp14:anchorId="117E0269" wp14:editId="5A4277D8">
              <wp:extent cx="5943600" cy="4526280"/>
              <wp:effectExtent l="0" t="0" r="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26280"/>
                      </a:xfrm>
                      <a:prstGeom prst="rect">
                        <a:avLst/>
                      </a:prstGeom>
                    </pic:spPr>
                  </pic:pic>
                </a:graphicData>
              </a:graphic>
            </wp:inline>
          </w:drawing>
        </w:r>
      </w:ins>
      <w:del w:id="228" w:author="Zeuner, Bernd [2]" w:date="2021-09-02T09:30:00Z">
        <w:r w:rsidR="001B48F1" w:rsidDel="007D10B0">
          <w:rPr>
            <w:noProof/>
          </w:rPr>
          <w:drawing>
            <wp:inline distT="0" distB="0" distL="0" distR="0" wp14:anchorId="2509F1A8" wp14:editId="5426BFA2">
              <wp:extent cx="5760720" cy="6800215"/>
              <wp:effectExtent l="0" t="0" r="0" b="635"/>
              <wp:docPr id="56" name="Grafik 56"/>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62"/>
                      <a:stretch>
                        <a:fillRect/>
                      </a:stretch>
                    </pic:blipFill>
                    <pic:spPr>
                      <a:xfrm>
                        <a:off x="0" y="0"/>
                        <a:ext cx="5760720" cy="6800215"/>
                      </a:xfrm>
                      <a:prstGeom prst="rect">
                        <a:avLst/>
                      </a:prstGeom>
                    </pic:spPr>
                  </pic:pic>
                </a:graphicData>
              </a:graphic>
            </wp:inline>
          </w:drawing>
        </w:r>
      </w:del>
    </w:p>
    <w:p w14:paraId="5BD57B2D" w14:textId="0D5C6B60" w:rsidR="005E0935" w:rsidRDefault="005E0935" w:rsidP="005E0935">
      <w:pPr>
        <w:pStyle w:val="FigureCaption"/>
      </w:pPr>
      <w:bookmarkStart w:id="229" w:name="_Toc511379027"/>
      <w:bookmarkStart w:id="230" w:name="_Toc520987204"/>
      <w:r>
        <w:t xml:space="preserve">Figure </w:t>
      </w:r>
      <w:fldSimple w:instr=" STYLEREF 1 \s ">
        <w:r w:rsidR="00D4118B">
          <w:rPr>
            <w:noProof/>
          </w:rPr>
          <w:t>5</w:t>
        </w:r>
      </w:fldSimple>
      <w:r>
        <w:t>.</w:t>
      </w:r>
      <w:fldSimple w:instr=" SEQ Figure \* ARABIC \s 1 ">
        <w:r w:rsidR="00D4118B">
          <w:rPr>
            <w:noProof/>
          </w:rPr>
          <w:t>13</w:t>
        </w:r>
      </w:fldSimple>
      <w:r>
        <w:t>: Installing Papyrus (3)</w:t>
      </w:r>
      <w:bookmarkEnd w:id="229"/>
      <w:bookmarkEnd w:id="230"/>
    </w:p>
    <w:p w14:paraId="6A561321" w14:textId="202DC1C8" w:rsidR="00A61F92" w:rsidRDefault="00A61F92" w:rsidP="00F73953">
      <w:r>
        <w:t xml:space="preserve">Click </w:t>
      </w:r>
      <w:r w:rsidR="00CE20AB" w:rsidRPr="00E340A9">
        <w:rPr>
          <w:noProof/>
        </w:rPr>
        <w:drawing>
          <wp:inline distT="0" distB="0" distL="0" distR="0" wp14:anchorId="1B0E7B12" wp14:editId="15942C8C">
            <wp:extent cx="857370" cy="219106"/>
            <wp:effectExtent l="0" t="0" r="0" b="952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7370" cy="219106"/>
                    </a:xfrm>
                    <a:prstGeom prst="rect">
                      <a:avLst/>
                    </a:prstGeom>
                  </pic:spPr>
                </pic:pic>
              </a:graphicData>
            </a:graphic>
          </wp:inline>
        </w:drawing>
      </w:r>
      <w:r w:rsidR="00DE7577">
        <w:t>.</w:t>
      </w:r>
    </w:p>
    <w:p w14:paraId="0330A471" w14:textId="34F8BF9D" w:rsidR="00D44AB2" w:rsidRDefault="00A476AD" w:rsidP="00D44AB2">
      <w:ins w:id="231" w:author="Zeuner, Bernd [2]" w:date="2021-09-02T09:39:00Z">
        <w:r w:rsidRPr="00A476AD">
          <w:rPr>
            <w:noProof/>
          </w:rPr>
          <w:lastRenderedPageBreak/>
          <w:drawing>
            <wp:inline distT="0" distB="0" distL="0" distR="0" wp14:anchorId="317813E3" wp14:editId="7AE86BC1">
              <wp:extent cx="5046453" cy="3201236"/>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4620" cy="3219104"/>
                      </a:xfrm>
                      <a:prstGeom prst="rect">
                        <a:avLst/>
                      </a:prstGeom>
                    </pic:spPr>
                  </pic:pic>
                </a:graphicData>
              </a:graphic>
            </wp:inline>
          </w:drawing>
        </w:r>
      </w:ins>
      <w:del w:id="232" w:author="Zeuner, Bernd [2]" w:date="2021-09-02T09:39:00Z">
        <w:r w:rsidR="00CE20AB" w:rsidRPr="00936EF1" w:rsidDel="00A17FA5">
          <w:rPr>
            <w:noProof/>
          </w:rPr>
          <w:drawing>
            <wp:inline distT="0" distB="0" distL="0" distR="0" wp14:anchorId="3438DEB0" wp14:editId="45DBC8D2">
              <wp:extent cx="5068007" cy="3219899"/>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8007" cy="3219899"/>
                      </a:xfrm>
                      <a:prstGeom prst="rect">
                        <a:avLst/>
                      </a:prstGeom>
                    </pic:spPr>
                  </pic:pic>
                </a:graphicData>
              </a:graphic>
            </wp:inline>
          </w:drawing>
        </w:r>
      </w:del>
    </w:p>
    <w:p w14:paraId="072D4CC9" w14:textId="490F9A6C" w:rsidR="00DE7577" w:rsidRDefault="00DE7577" w:rsidP="00DE7577">
      <w:pPr>
        <w:pStyle w:val="FigureCaption"/>
      </w:pPr>
      <w:bookmarkStart w:id="233" w:name="_Toc511379028"/>
      <w:bookmarkStart w:id="234" w:name="_Toc520987205"/>
      <w:r>
        <w:t xml:space="preserve">Figure </w:t>
      </w:r>
      <w:fldSimple w:instr=" STYLEREF 1 \s ">
        <w:r w:rsidR="00D4118B">
          <w:rPr>
            <w:noProof/>
          </w:rPr>
          <w:t>5</w:t>
        </w:r>
      </w:fldSimple>
      <w:r>
        <w:t>.</w:t>
      </w:r>
      <w:fldSimple w:instr=" SEQ Figure \* ARABIC \s 1 ">
        <w:r w:rsidR="00D4118B">
          <w:rPr>
            <w:noProof/>
          </w:rPr>
          <w:t>14</w:t>
        </w:r>
      </w:fldSimple>
      <w:r>
        <w:t>: Installing Papyrus (4)</w:t>
      </w:r>
      <w:bookmarkEnd w:id="233"/>
      <w:bookmarkEnd w:id="234"/>
    </w:p>
    <w:p w14:paraId="6B199DCE" w14:textId="3BABFC0B" w:rsidR="00C329EA" w:rsidRDefault="00C329EA" w:rsidP="00C329EA">
      <w:r>
        <w:t xml:space="preserve">The correct Papyrus version </w:t>
      </w:r>
      <w:del w:id="235" w:author="Zeuner, Bernd [2]" w:date="2021-09-02T08:28:00Z">
        <w:r w:rsidDel="004561F6">
          <w:delText xml:space="preserve">3.2.0.20171206 </w:delText>
        </w:r>
      </w:del>
      <w:r>
        <w:t xml:space="preserve">can be checked in the appearing </w:t>
      </w:r>
      <w:r w:rsidRPr="00CF1233">
        <w:rPr>
          <w:noProof/>
        </w:rPr>
        <w:drawing>
          <wp:inline distT="0" distB="0" distL="0" distR="0" wp14:anchorId="198E0DD3" wp14:editId="79B51910">
            <wp:extent cx="514422" cy="133369"/>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422" cy="133369"/>
                    </a:xfrm>
                    <a:prstGeom prst="rect">
                      <a:avLst/>
                    </a:prstGeom>
                  </pic:spPr>
                </pic:pic>
              </a:graphicData>
            </a:graphic>
          </wp:inline>
        </w:drawing>
      </w:r>
      <w:r>
        <w:t xml:space="preserve"> window.</w:t>
      </w:r>
    </w:p>
    <w:p w14:paraId="432CA43E" w14:textId="565F2518" w:rsidR="00DE7577" w:rsidRDefault="00DE7577" w:rsidP="00DE7577">
      <w:r>
        <w:t xml:space="preserve">Click </w:t>
      </w:r>
      <w:r w:rsidR="00E340A9" w:rsidRPr="00E340A9">
        <w:rPr>
          <w:noProof/>
        </w:rPr>
        <w:drawing>
          <wp:inline distT="0" distB="0" distL="0" distR="0" wp14:anchorId="5DCD8300" wp14:editId="302790FC">
            <wp:extent cx="857370" cy="219106"/>
            <wp:effectExtent l="0" t="0" r="0" b="952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7370" cy="219106"/>
                    </a:xfrm>
                    <a:prstGeom prst="rect">
                      <a:avLst/>
                    </a:prstGeom>
                  </pic:spPr>
                </pic:pic>
              </a:graphicData>
            </a:graphic>
          </wp:inline>
        </w:drawing>
      </w:r>
      <w:r>
        <w:t xml:space="preserve">, accept the license agreement </w:t>
      </w:r>
      <w:r w:rsidRPr="00997C87">
        <w:rPr>
          <w:noProof/>
        </w:rPr>
        <w:drawing>
          <wp:inline distT="0" distB="0" distL="0" distR="0" wp14:anchorId="22A5A9E7" wp14:editId="4873D26B">
            <wp:extent cx="2362530" cy="1905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62530" cy="190527"/>
                    </a:xfrm>
                    <a:prstGeom prst="rect">
                      <a:avLst/>
                    </a:prstGeom>
                  </pic:spPr>
                </pic:pic>
              </a:graphicData>
            </a:graphic>
          </wp:inline>
        </w:drawing>
      </w:r>
      <w:r>
        <w:t xml:space="preserve"> and then click </w:t>
      </w:r>
      <w:r w:rsidRPr="00997C87">
        <w:rPr>
          <w:noProof/>
        </w:rPr>
        <w:drawing>
          <wp:inline distT="0" distB="0" distL="0" distR="0" wp14:anchorId="2CD77CC7" wp14:editId="61DA9AFC">
            <wp:extent cx="857370" cy="219106"/>
            <wp:effectExtent l="0" t="0" r="0" b="952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57370" cy="219106"/>
                    </a:xfrm>
                    <a:prstGeom prst="rect">
                      <a:avLst/>
                    </a:prstGeom>
                  </pic:spPr>
                </pic:pic>
              </a:graphicData>
            </a:graphic>
          </wp:inline>
        </w:drawing>
      </w:r>
      <w:r>
        <w:t>:</w:t>
      </w:r>
    </w:p>
    <w:p w14:paraId="7C21272A" w14:textId="77777777" w:rsidR="00D44AB2" w:rsidRDefault="00D44AB2" w:rsidP="00D44AB2">
      <w:r w:rsidRPr="00997C87">
        <w:rPr>
          <w:noProof/>
        </w:rPr>
        <w:drawing>
          <wp:inline distT="0" distB="0" distL="0" distR="0" wp14:anchorId="621220FB" wp14:editId="6C88293A">
            <wp:extent cx="6506483" cy="3467584"/>
            <wp:effectExtent l="0" t="0" r="889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6483" cy="3467584"/>
                    </a:xfrm>
                    <a:prstGeom prst="rect">
                      <a:avLst/>
                    </a:prstGeom>
                  </pic:spPr>
                </pic:pic>
              </a:graphicData>
            </a:graphic>
          </wp:inline>
        </w:drawing>
      </w:r>
    </w:p>
    <w:p w14:paraId="3EF745D1" w14:textId="70979EAE" w:rsidR="00DE7577" w:rsidRDefault="00DE7577" w:rsidP="00DE7577">
      <w:pPr>
        <w:pStyle w:val="FigureCaption"/>
      </w:pPr>
      <w:bookmarkStart w:id="236" w:name="_Toc511379029"/>
      <w:bookmarkStart w:id="237" w:name="_Toc520987206"/>
      <w:r>
        <w:lastRenderedPageBreak/>
        <w:t xml:space="preserve">Figure </w:t>
      </w:r>
      <w:fldSimple w:instr=" STYLEREF 1 \s ">
        <w:r w:rsidR="00D4118B">
          <w:rPr>
            <w:noProof/>
          </w:rPr>
          <w:t>5</w:t>
        </w:r>
      </w:fldSimple>
      <w:r>
        <w:t>.</w:t>
      </w:r>
      <w:fldSimple w:instr=" SEQ Figure \* ARABIC \s 1 ">
        <w:r w:rsidR="00D4118B">
          <w:rPr>
            <w:noProof/>
          </w:rPr>
          <w:t>15</w:t>
        </w:r>
      </w:fldSimple>
      <w:r>
        <w:t>: Installing Papyrus (5)</w:t>
      </w:r>
      <w:bookmarkEnd w:id="236"/>
      <w:bookmarkEnd w:id="237"/>
    </w:p>
    <w:p w14:paraId="403A73A8" w14:textId="561FFC88" w:rsidR="00F714F4" w:rsidRDefault="00B0681A" w:rsidP="00F714F4">
      <w:r>
        <w:t>After Papyrus is installed successfully, Eclipse need to be restarted.</w:t>
      </w:r>
    </w:p>
    <w:p w14:paraId="1D73C987" w14:textId="4326A47C" w:rsidR="00F714F4" w:rsidRDefault="00B0681A" w:rsidP="00F714F4">
      <w:r>
        <w:t xml:space="preserve">After restarting Eclipse switch to the </w:t>
      </w:r>
      <w:r w:rsidRPr="00F714F4">
        <w:rPr>
          <w:rFonts w:ascii="Segoe Script" w:hAnsi="Segoe Script"/>
        </w:rPr>
        <w:t xml:space="preserve">Papyrus </w:t>
      </w:r>
      <w:r w:rsidR="00F714F4" w:rsidRPr="00F714F4">
        <w:rPr>
          <w:rFonts w:ascii="Segoe Script" w:hAnsi="Segoe Script"/>
        </w:rPr>
        <w:t>Perspective</w:t>
      </w:r>
      <w:r w:rsidR="00F714F4">
        <w:t xml:space="preserve"> </w:t>
      </w:r>
      <w:r w:rsidR="00CE20AB">
        <w:t xml:space="preserve"> (if not already displayed) </w:t>
      </w:r>
      <w:r w:rsidR="00F714F4">
        <w:t>by</w:t>
      </w:r>
    </w:p>
    <w:p w14:paraId="7E06FD2E" w14:textId="59545804" w:rsidR="00F714F4" w:rsidRDefault="00F714F4" w:rsidP="004561F6">
      <w:pPr>
        <w:pStyle w:val="Listenabsatz"/>
        <w:numPr>
          <w:ilvl w:val="0"/>
          <w:numId w:val="2"/>
        </w:numPr>
      </w:pPr>
      <w:r>
        <w:t xml:space="preserve">either going via menu </w:t>
      </w:r>
      <w:r w:rsidR="00E1443A">
        <w:rPr>
          <w:noProof/>
          <w:lang w:val="de-DE" w:eastAsia="de-DE"/>
        </w:rPr>
        <w:drawing>
          <wp:inline distT="0" distB="0" distL="0" distR="0" wp14:anchorId="22C60496" wp14:editId="21AAB155">
            <wp:extent cx="560705" cy="180975"/>
            <wp:effectExtent l="19050" t="0" r="0" b="0"/>
            <wp:docPr id="255" name="Bild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9"/>
                    <a:srcRect/>
                    <a:stretch>
                      <a:fillRect/>
                    </a:stretch>
                  </pic:blipFill>
                  <pic:spPr bwMode="auto">
                    <a:xfrm>
                      <a:off x="0" y="0"/>
                      <a:ext cx="560705" cy="180975"/>
                    </a:xfrm>
                    <a:prstGeom prst="rect">
                      <a:avLst/>
                    </a:prstGeom>
                    <a:noFill/>
                    <a:ln w="9525">
                      <a:noFill/>
                      <a:miter lim="800000"/>
                      <a:headEnd/>
                      <a:tailEnd/>
                    </a:ln>
                  </pic:spPr>
                </pic:pic>
              </a:graphicData>
            </a:graphic>
          </wp:inline>
        </w:drawing>
      </w:r>
      <w:r>
        <w:t xml:space="preserve">, </w:t>
      </w:r>
      <w:r w:rsidR="00C72035" w:rsidRPr="00F714F4">
        <w:rPr>
          <w:rFonts w:ascii="Segoe Script" w:hAnsi="Segoe Script"/>
        </w:rPr>
        <w:t>Perspective</w:t>
      </w:r>
      <w:r w:rsidR="00C72035">
        <w:rPr>
          <w:rFonts w:ascii="Segoe Script" w:hAnsi="Segoe Script"/>
        </w:rPr>
        <w:t>,</w:t>
      </w:r>
      <w:r w:rsidR="001F3E70">
        <w:rPr>
          <w:rFonts w:ascii="Segoe Script" w:hAnsi="Segoe Script"/>
        </w:rPr>
        <w:t xml:space="preserve"> Open</w:t>
      </w:r>
      <w:r w:rsidR="00C72035">
        <w:t xml:space="preserve"> </w:t>
      </w:r>
      <w:r w:rsidR="00C72035" w:rsidRPr="00F714F4">
        <w:rPr>
          <w:rFonts w:ascii="Segoe Script" w:hAnsi="Segoe Script"/>
        </w:rPr>
        <w:t>Perspective</w:t>
      </w:r>
      <w:r w:rsidR="00C72035">
        <w:rPr>
          <w:rFonts w:ascii="Segoe Script" w:hAnsi="Segoe Script"/>
        </w:rPr>
        <w:t>, Other…</w:t>
      </w:r>
      <w:r>
        <w:t>:</w:t>
      </w:r>
      <w:r>
        <w:br/>
      </w:r>
      <w:r w:rsidR="00C72035" w:rsidRPr="00C72035">
        <w:rPr>
          <w:noProof/>
        </w:rPr>
        <w:drawing>
          <wp:inline distT="0" distB="0" distL="0" distR="0" wp14:anchorId="461873E5" wp14:editId="53DEB28C">
            <wp:extent cx="5943600" cy="2235200"/>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35200"/>
                    </a:xfrm>
                    <a:prstGeom prst="rect">
                      <a:avLst/>
                    </a:prstGeom>
                  </pic:spPr>
                </pic:pic>
              </a:graphicData>
            </a:graphic>
          </wp:inline>
        </w:drawing>
      </w:r>
      <w:r>
        <w:br/>
      </w:r>
    </w:p>
    <w:p w14:paraId="6D2BD64E" w14:textId="51042C04" w:rsidR="00F714F4" w:rsidRDefault="00F714F4" w:rsidP="004561F6">
      <w:pPr>
        <w:pStyle w:val="Listenabsatz"/>
        <w:numPr>
          <w:ilvl w:val="0"/>
          <w:numId w:val="2"/>
        </w:numPr>
      </w:pPr>
      <w:r>
        <w:t xml:space="preserve">or by clicking the </w:t>
      </w:r>
      <w:r w:rsidRPr="007E41AA">
        <w:t>Open Perspective</w:t>
      </w:r>
      <w:r>
        <w:t>-button (</w:t>
      </w:r>
      <w:r w:rsidR="00E1443A">
        <w:rPr>
          <w:noProof/>
          <w:lang w:val="de-DE" w:eastAsia="de-DE"/>
        </w:rPr>
        <w:drawing>
          <wp:inline distT="0" distB="0" distL="0" distR="0" wp14:anchorId="147877FD" wp14:editId="6C9FE605">
            <wp:extent cx="189865" cy="189865"/>
            <wp:effectExtent l="19050" t="0" r="635" b="0"/>
            <wp:docPr id="265" name="Bild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1"/>
                    <a:srcRect/>
                    <a:stretch>
                      <a:fillRect/>
                    </a:stretch>
                  </pic:blipFill>
                  <pic:spPr bwMode="auto">
                    <a:xfrm>
                      <a:off x="0" y="0"/>
                      <a:ext cx="189865" cy="189865"/>
                    </a:xfrm>
                    <a:prstGeom prst="rect">
                      <a:avLst/>
                    </a:prstGeom>
                    <a:noFill/>
                    <a:ln w="9525">
                      <a:noFill/>
                      <a:miter lim="800000"/>
                      <a:headEnd/>
                      <a:tailEnd/>
                    </a:ln>
                  </pic:spPr>
                </pic:pic>
              </a:graphicData>
            </a:graphic>
          </wp:inline>
        </w:drawing>
      </w:r>
      <w:r w:rsidRPr="00134BC2">
        <w:t xml:space="preserve">) </w:t>
      </w:r>
      <w:r>
        <w:t>at the top right side of the screen:</w:t>
      </w:r>
      <w:r>
        <w:br/>
      </w:r>
      <w:r w:rsidR="00C72035" w:rsidRPr="00C72035">
        <w:rPr>
          <w:noProof/>
        </w:rPr>
        <w:drawing>
          <wp:inline distT="0" distB="0" distL="0" distR="0" wp14:anchorId="2E1F66B7" wp14:editId="05B44AE2">
            <wp:extent cx="1695687" cy="1152686"/>
            <wp:effectExtent l="0" t="0" r="0" b="9525"/>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95687" cy="1152686"/>
                    </a:xfrm>
                    <a:prstGeom prst="rect">
                      <a:avLst/>
                    </a:prstGeom>
                  </pic:spPr>
                </pic:pic>
              </a:graphicData>
            </a:graphic>
          </wp:inline>
        </w:drawing>
      </w:r>
    </w:p>
    <w:p w14:paraId="45C94D45" w14:textId="77777777" w:rsidR="00F714F4" w:rsidRDefault="00F714F4" w:rsidP="00F714F4">
      <w:r>
        <w:t xml:space="preserve">and then selecting </w:t>
      </w:r>
      <w:r w:rsidR="00E1443A">
        <w:rPr>
          <w:noProof/>
          <w:lang w:val="de-DE" w:eastAsia="de-DE"/>
        </w:rPr>
        <w:drawing>
          <wp:inline distT="0" distB="0" distL="0" distR="0" wp14:anchorId="2C33D270" wp14:editId="5B1CE9AE">
            <wp:extent cx="621030" cy="163830"/>
            <wp:effectExtent l="19050" t="0" r="7620" b="0"/>
            <wp:docPr id="268" name="Bild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3"/>
                    <a:srcRect/>
                    <a:stretch>
                      <a:fillRect/>
                    </a:stretch>
                  </pic:blipFill>
                  <pic:spPr bwMode="auto">
                    <a:xfrm>
                      <a:off x="0" y="0"/>
                      <a:ext cx="621030" cy="163830"/>
                    </a:xfrm>
                    <a:prstGeom prst="rect">
                      <a:avLst/>
                    </a:prstGeom>
                    <a:noFill/>
                    <a:ln w="9525">
                      <a:noFill/>
                      <a:miter lim="800000"/>
                      <a:headEnd/>
                      <a:tailEnd/>
                    </a:ln>
                  </pic:spPr>
                </pic:pic>
              </a:graphicData>
            </a:graphic>
          </wp:inline>
        </w:drawing>
      </w:r>
      <w:r>
        <w:t>:</w:t>
      </w:r>
    </w:p>
    <w:p w14:paraId="56A62F4D" w14:textId="6EA36B60" w:rsidR="00F714F4" w:rsidRDefault="00C72035" w:rsidP="00F714F4">
      <w:pPr>
        <w:jc w:val="center"/>
      </w:pPr>
      <w:r w:rsidRPr="00C72035">
        <w:rPr>
          <w:noProof/>
        </w:rPr>
        <w:lastRenderedPageBreak/>
        <w:drawing>
          <wp:inline distT="0" distB="0" distL="0" distR="0" wp14:anchorId="60DD8AF4" wp14:editId="2E28ABA7">
            <wp:extent cx="3343742" cy="4572638"/>
            <wp:effectExtent l="0" t="0" r="9525"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43742" cy="4572638"/>
                    </a:xfrm>
                    <a:prstGeom prst="rect">
                      <a:avLst/>
                    </a:prstGeom>
                  </pic:spPr>
                </pic:pic>
              </a:graphicData>
            </a:graphic>
          </wp:inline>
        </w:drawing>
      </w:r>
      <w:r w:rsidR="00F714F4">
        <w:tab/>
      </w:r>
      <w:r w:rsidR="00F714F4">
        <w:sym w:font="Wingdings" w:char="F0E0"/>
      </w:r>
      <w:r w:rsidR="00F714F4">
        <w:tab/>
      </w:r>
      <w:r w:rsidRPr="00C72035">
        <w:rPr>
          <w:noProof/>
        </w:rPr>
        <w:drawing>
          <wp:inline distT="0" distB="0" distL="0" distR="0" wp14:anchorId="3C9475DB" wp14:editId="267A1446">
            <wp:extent cx="1743318" cy="866896"/>
            <wp:effectExtent l="0" t="0" r="9525" b="9525"/>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43318" cy="866896"/>
                    </a:xfrm>
                    <a:prstGeom prst="rect">
                      <a:avLst/>
                    </a:prstGeom>
                  </pic:spPr>
                </pic:pic>
              </a:graphicData>
            </a:graphic>
          </wp:inline>
        </w:drawing>
      </w:r>
    </w:p>
    <w:p w14:paraId="407171A4" w14:textId="652771A8" w:rsidR="00F714F4" w:rsidRDefault="00F714F4" w:rsidP="00F714F4">
      <w:pPr>
        <w:pStyle w:val="FigureCaption"/>
      </w:pPr>
      <w:bookmarkStart w:id="238" w:name="_Toc413946637"/>
      <w:bookmarkStart w:id="239" w:name="_Toc511379030"/>
      <w:bookmarkStart w:id="240" w:name="_Toc520987207"/>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16</w:t>
      </w:r>
      <w:r w:rsidR="00ED391E">
        <w:fldChar w:fldCharType="end"/>
      </w:r>
      <w:r>
        <w:t>: Open Papyrus Perspective</w:t>
      </w:r>
      <w:bookmarkEnd w:id="238"/>
      <w:bookmarkEnd w:id="239"/>
      <w:bookmarkEnd w:id="240"/>
    </w:p>
    <w:p w14:paraId="5B218428" w14:textId="77777777" w:rsidR="004B7B8B" w:rsidRDefault="004B7B8B" w:rsidP="000E53F4"/>
    <w:p w14:paraId="2FD7DBBB" w14:textId="77777777" w:rsidR="0042005F" w:rsidRDefault="0042005F" w:rsidP="0042005F">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Pr>
          <w:noProof/>
          <w:lang w:val="de-DE" w:eastAsia="de-DE"/>
        </w:rPr>
        <w:drawing>
          <wp:inline distT="0" distB="0" distL="0" distR="0" wp14:anchorId="03E3B369" wp14:editId="51666310">
            <wp:extent cx="287585" cy="287585"/>
            <wp:effectExtent l="19050" t="0" r="0" b="0"/>
            <wp:docPr id="228"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r>
      <w:r w:rsidRPr="004B7B8B">
        <w:t xml:space="preserve">Papyrus content can </w:t>
      </w:r>
      <w:r>
        <w:t xml:space="preserve">only </w:t>
      </w:r>
      <w:r w:rsidRPr="004B7B8B">
        <w:t>be viewed properly</w:t>
      </w:r>
      <w:r>
        <w:t xml:space="preserve"> if </w:t>
      </w:r>
      <w:r w:rsidRPr="004B7B8B">
        <w:t xml:space="preserve">the computer display </w:t>
      </w:r>
      <w:r>
        <w:t>is set to 100 %.</w:t>
      </w:r>
      <w:r>
        <w:tab/>
      </w:r>
      <w:r>
        <w:rPr>
          <w:noProof/>
          <w:lang w:val="de-DE" w:eastAsia="de-DE"/>
        </w:rPr>
        <w:drawing>
          <wp:inline distT="0" distB="0" distL="0" distR="0" wp14:anchorId="5FF34530" wp14:editId="12B21D41">
            <wp:extent cx="287585" cy="287585"/>
            <wp:effectExtent l="19050" t="0" r="0" b="0"/>
            <wp:docPr id="229"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p>
    <w:p w14:paraId="07156FAD" w14:textId="77777777" w:rsidR="0042005F" w:rsidRDefault="0042005F" w:rsidP="0042005F">
      <w:pPr>
        <w:jc w:val="center"/>
      </w:pPr>
      <w:r>
        <w:rPr>
          <w:rFonts w:ascii="Calibri" w:hAnsi="Calibri" w:cs="Calibri"/>
          <w:noProof/>
          <w:color w:val="1F497D"/>
          <w:sz w:val="22"/>
          <w:szCs w:val="22"/>
          <w:lang w:val="de-DE" w:eastAsia="de-DE"/>
        </w:rPr>
        <w:lastRenderedPageBreak/>
        <w:drawing>
          <wp:inline distT="0" distB="0" distL="0" distR="0" wp14:anchorId="5618FFC8" wp14:editId="18198C34">
            <wp:extent cx="5943600" cy="4445143"/>
            <wp:effectExtent l="19050" t="0" r="0" b="0"/>
            <wp:docPr id="247"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6"/>
                    <a:srcRect/>
                    <a:stretch>
                      <a:fillRect/>
                    </a:stretch>
                  </pic:blipFill>
                  <pic:spPr bwMode="auto">
                    <a:xfrm>
                      <a:off x="0" y="0"/>
                      <a:ext cx="5943600" cy="4445143"/>
                    </a:xfrm>
                    <a:prstGeom prst="rect">
                      <a:avLst/>
                    </a:prstGeom>
                    <a:noFill/>
                    <a:ln w="9525">
                      <a:noFill/>
                      <a:miter lim="800000"/>
                      <a:headEnd/>
                      <a:tailEnd/>
                    </a:ln>
                  </pic:spPr>
                </pic:pic>
              </a:graphicData>
            </a:graphic>
          </wp:inline>
        </w:drawing>
      </w:r>
    </w:p>
    <w:p w14:paraId="5C69F20C" w14:textId="7FE84848" w:rsidR="0042005F" w:rsidRDefault="0042005F" w:rsidP="001E4B9F">
      <w:pPr>
        <w:pStyle w:val="FigureCaption"/>
      </w:pPr>
      <w:bookmarkStart w:id="241" w:name="_Toc434247566"/>
      <w:bookmarkStart w:id="242" w:name="_Toc511379031"/>
      <w:bookmarkStart w:id="243" w:name="_Toc520987208"/>
      <w:r>
        <w:t xml:space="preserve">Figure </w:t>
      </w:r>
      <w:fldSimple w:instr=" STYLEREF 1 \s ">
        <w:r w:rsidR="00D4118B">
          <w:rPr>
            <w:noProof/>
          </w:rPr>
          <w:t>5</w:t>
        </w:r>
      </w:fldSimple>
      <w:r>
        <w:noBreakHyphen/>
      </w:r>
      <w:fldSimple w:instr=" SEQ Figure \* ARABIC \s 1 ">
        <w:r w:rsidR="00D4118B">
          <w:rPr>
            <w:noProof/>
          </w:rPr>
          <w:t>17</w:t>
        </w:r>
      </w:fldSimple>
      <w:r>
        <w:t>: Required Display Setting</w:t>
      </w:r>
      <w:bookmarkEnd w:id="241"/>
      <w:bookmarkEnd w:id="242"/>
      <w:bookmarkEnd w:id="243"/>
    </w:p>
    <w:p w14:paraId="6777AB05" w14:textId="77777777" w:rsidR="0042005F" w:rsidRDefault="0042005F" w:rsidP="000E53F4"/>
    <w:p w14:paraId="74E8D7E6" w14:textId="77777777" w:rsidR="000F75F7" w:rsidRDefault="000F75F7" w:rsidP="00DF621F">
      <w:pPr>
        <w:pStyle w:val="berschrift2"/>
      </w:pPr>
      <w:bookmarkStart w:id="244" w:name="_Ref457811750"/>
      <w:bookmarkStart w:id="245" w:name="_Toc511379132"/>
      <w:bookmarkStart w:id="246" w:name="_Toc520987117"/>
      <w:bookmarkStart w:id="247" w:name="_Ref396401332"/>
      <w:bookmarkStart w:id="248" w:name="_Toc434504802"/>
      <w:bookmarkStart w:id="249" w:name="_Toc434505249"/>
      <w:r>
        <w:t>Papyrus Overview</w:t>
      </w:r>
      <w:bookmarkEnd w:id="244"/>
      <w:bookmarkEnd w:id="245"/>
      <w:bookmarkEnd w:id="246"/>
    </w:p>
    <w:p w14:paraId="23AF80C7" w14:textId="77777777" w:rsidR="005367FA" w:rsidRPr="000F75F7" w:rsidRDefault="005367FA" w:rsidP="005367FA">
      <w:pPr>
        <w:rPr>
          <w:lang w:val="en-GB"/>
        </w:rPr>
      </w:pPr>
      <w:r w:rsidRPr="000F75F7">
        <w:rPr>
          <w:lang w:val="en-GB"/>
        </w:rPr>
        <w:t xml:space="preserve">The outline of the Papyrus Perspective presents different </w:t>
      </w:r>
      <w:r>
        <w:rPr>
          <w:lang w:val="en-GB"/>
        </w:rPr>
        <w:t>panes/panels</w:t>
      </w:r>
      <w:r w:rsidRPr="000F75F7">
        <w:rPr>
          <w:lang w:val="en-GB"/>
        </w:rPr>
        <w:t xml:space="preserve"> and toolbars:</w:t>
      </w:r>
    </w:p>
    <w:p w14:paraId="1EEC0D44" w14:textId="77777777" w:rsidR="000F75F7" w:rsidRPr="000F75F7" w:rsidRDefault="00E1443A" w:rsidP="000F75F7">
      <w:pPr>
        <w:rPr>
          <w:lang w:val="en-GB"/>
        </w:rPr>
      </w:pPr>
      <w:r>
        <w:rPr>
          <w:noProof/>
          <w:lang w:val="de-DE" w:eastAsia="de-DE"/>
        </w:rPr>
        <w:lastRenderedPageBreak/>
        <w:drawing>
          <wp:inline distT="0" distB="0" distL="0" distR="0" wp14:anchorId="1E1D2C1E" wp14:editId="60323B69">
            <wp:extent cx="5998899" cy="3505200"/>
            <wp:effectExtent l="19050" t="0" r="1851" b="0"/>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l="3005" t="8854" r="7010"/>
                    <a:stretch>
                      <a:fillRect/>
                    </a:stretch>
                  </pic:blipFill>
                  <pic:spPr bwMode="auto">
                    <a:xfrm>
                      <a:off x="0" y="0"/>
                      <a:ext cx="5998899" cy="3505200"/>
                    </a:xfrm>
                    <a:prstGeom prst="rect">
                      <a:avLst/>
                    </a:prstGeom>
                    <a:noFill/>
                    <a:ln>
                      <a:noFill/>
                    </a:ln>
                  </pic:spPr>
                </pic:pic>
              </a:graphicData>
            </a:graphic>
          </wp:inline>
        </w:drawing>
      </w:r>
    </w:p>
    <w:p w14:paraId="60C59B4E" w14:textId="70B149AC" w:rsidR="000F75F7" w:rsidRDefault="000F75F7" w:rsidP="000F75F7">
      <w:pPr>
        <w:pStyle w:val="FigureCaption"/>
      </w:pPr>
      <w:bookmarkStart w:id="250" w:name="_Toc511379032"/>
      <w:bookmarkStart w:id="251" w:name="_Toc520987209"/>
      <w:r>
        <w:t xml:space="preserve">Figure </w:t>
      </w:r>
      <w:r w:rsidR="00ED391E">
        <w:fldChar w:fldCharType="begin"/>
      </w:r>
      <w:r>
        <w:instrText xml:space="preserve"> STYLEREF 1 \s </w:instrText>
      </w:r>
      <w:r w:rsidR="00ED391E">
        <w:fldChar w:fldCharType="separate"/>
      </w:r>
      <w:r w:rsidR="00D4118B">
        <w:rPr>
          <w:noProof/>
        </w:rPr>
        <w:t>5</w:t>
      </w:r>
      <w:r w:rsidR="00ED391E">
        <w:fldChar w:fldCharType="end"/>
      </w:r>
      <w:r>
        <w:t>.</w:t>
      </w:r>
      <w:r w:rsidR="00ED391E">
        <w:fldChar w:fldCharType="begin"/>
      </w:r>
      <w:r>
        <w:instrText xml:space="preserve"> SEQ Figure \* ARABIC \s 1 </w:instrText>
      </w:r>
      <w:r w:rsidR="00ED391E">
        <w:fldChar w:fldCharType="separate"/>
      </w:r>
      <w:r w:rsidR="00D4118B">
        <w:rPr>
          <w:noProof/>
        </w:rPr>
        <w:t>18</w:t>
      </w:r>
      <w:r w:rsidR="00ED391E">
        <w:fldChar w:fldCharType="end"/>
      </w:r>
      <w:r>
        <w:t>: Outline of Papyrus Perspective</w:t>
      </w:r>
      <w:bookmarkEnd w:id="250"/>
      <w:bookmarkEnd w:id="251"/>
    </w:p>
    <w:p w14:paraId="17E3E29E" w14:textId="77777777" w:rsidR="000F75F7" w:rsidRPr="000F75F7" w:rsidRDefault="000F75F7" w:rsidP="000F75F7">
      <w:pPr>
        <w:rPr>
          <w:lang w:val="en-GB"/>
        </w:rPr>
      </w:pPr>
    </w:p>
    <w:p w14:paraId="1C7994BA" w14:textId="77777777" w:rsidR="000F75F7" w:rsidRPr="000F75F7" w:rsidRDefault="000F75F7" w:rsidP="004561F6">
      <w:pPr>
        <w:numPr>
          <w:ilvl w:val="0"/>
          <w:numId w:val="16"/>
        </w:numPr>
        <w:rPr>
          <w:lang w:bidi="en-US"/>
        </w:rPr>
      </w:pPr>
      <w:r w:rsidRPr="000F75F7">
        <w:rPr>
          <w:b/>
          <w:lang w:bidi="en-US"/>
        </w:rPr>
        <w:t>Perspective:</w:t>
      </w:r>
      <w:r w:rsidRPr="000F75F7">
        <w:rPr>
          <w:lang w:bidi="en-US"/>
        </w:rPr>
        <w:t xml:space="preserve"> it provides the modeling context and the layout of the windows, as well as the definition of the menus and toolbars. </w:t>
      </w:r>
      <w:r w:rsidR="005367FA">
        <w:rPr>
          <w:lang w:bidi="en-US"/>
        </w:rPr>
        <w:t>For using Papyrus, i</w:t>
      </w:r>
      <w:r w:rsidR="005367FA" w:rsidRPr="000F75F7">
        <w:rPr>
          <w:lang w:bidi="en-US"/>
        </w:rPr>
        <w:t xml:space="preserve">t </w:t>
      </w:r>
      <w:r w:rsidRPr="000F75F7">
        <w:rPr>
          <w:lang w:bidi="en-US"/>
        </w:rPr>
        <w:t>sh</w:t>
      </w:r>
      <w:r w:rsidR="006D60A2">
        <w:rPr>
          <w:lang w:bidi="en-US"/>
        </w:rPr>
        <w:t>all always be set to “Papyrus”.</w:t>
      </w:r>
    </w:p>
    <w:p w14:paraId="7F4B686D" w14:textId="77777777" w:rsidR="000F75F7" w:rsidRPr="000F75F7" w:rsidRDefault="000F75F7" w:rsidP="004561F6">
      <w:pPr>
        <w:numPr>
          <w:ilvl w:val="0"/>
          <w:numId w:val="16"/>
        </w:numPr>
        <w:rPr>
          <w:lang w:bidi="en-US"/>
        </w:rPr>
      </w:pPr>
      <w:r w:rsidRPr="000F75F7">
        <w:rPr>
          <w:b/>
          <w:lang w:bidi="en-US"/>
        </w:rPr>
        <w:t>Project Explorer:</w:t>
      </w:r>
      <w:r w:rsidRPr="000F75F7">
        <w:rPr>
          <w:lang w:bidi="en-US"/>
        </w:rPr>
        <w:t xml:space="preserve"> it is used to manage Papyrus projects at system level. It provides a view on the model files in the workspace folder.</w:t>
      </w:r>
    </w:p>
    <w:p w14:paraId="0AF21B08" w14:textId="77777777" w:rsidR="000F75F7" w:rsidRPr="000F75F7" w:rsidRDefault="000F75F7" w:rsidP="004561F6">
      <w:pPr>
        <w:numPr>
          <w:ilvl w:val="0"/>
          <w:numId w:val="16"/>
        </w:numPr>
        <w:rPr>
          <w:lang w:bidi="en-US"/>
        </w:rPr>
      </w:pPr>
      <w:r w:rsidRPr="000F75F7">
        <w:rPr>
          <w:b/>
          <w:lang w:bidi="en-US"/>
        </w:rPr>
        <w:t>Model Explorer:</w:t>
      </w:r>
      <w:r w:rsidRPr="000F75F7">
        <w:rPr>
          <w:lang w:bidi="en-US"/>
        </w:rPr>
        <w:t xml:space="preserve"> it provides the internal view of the model selected in the Project Explorer. It is a tree-based model editor for the whole model.  If the Project Explorer contains several models, only one at a time can be selected to b</w:t>
      </w:r>
      <w:r w:rsidR="006D60A2">
        <w:rPr>
          <w:lang w:bidi="en-US"/>
        </w:rPr>
        <w:t>e edited in the Model Explorer.</w:t>
      </w:r>
    </w:p>
    <w:p w14:paraId="0503B815" w14:textId="77777777" w:rsidR="000F75F7" w:rsidRPr="000F75F7" w:rsidRDefault="000F75F7" w:rsidP="004561F6">
      <w:pPr>
        <w:numPr>
          <w:ilvl w:val="0"/>
          <w:numId w:val="16"/>
        </w:numPr>
        <w:rPr>
          <w:lang w:bidi="en-US"/>
        </w:rPr>
      </w:pPr>
      <w:r w:rsidRPr="000F75F7">
        <w:rPr>
          <w:b/>
          <w:lang w:bidi="en-US"/>
        </w:rPr>
        <w:t>Model Editors:</w:t>
      </w:r>
      <w:r w:rsidRPr="000F75F7">
        <w:rPr>
          <w:lang w:bidi="en-US"/>
        </w:rPr>
        <w:t xml:space="preserve"> it allows graphic edition of the model via diagrams. Class diagrams are the</w:t>
      </w:r>
      <w:r w:rsidR="006D60A2">
        <w:rPr>
          <w:lang w:bidi="en-US"/>
        </w:rPr>
        <w:t xml:space="preserve"> only type of diagram mandated.</w:t>
      </w:r>
    </w:p>
    <w:p w14:paraId="7AB9BD9D" w14:textId="77777777" w:rsidR="000F75F7" w:rsidRPr="000F75F7" w:rsidRDefault="000F75F7" w:rsidP="004561F6">
      <w:pPr>
        <w:numPr>
          <w:ilvl w:val="0"/>
          <w:numId w:val="16"/>
        </w:numPr>
        <w:rPr>
          <w:lang w:bidi="en-US"/>
        </w:rPr>
      </w:pPr>
      <w:r w:rsidRPr="000F75F7">
        <w:rPr>
          <w:b/>
          <w:lang w:bidi="en-US"/>
        </w:rPr>
        <w:t>Property View:</w:t>
      </w:r>
      <w:r w:rsidRPr="000F75F7">
        <w:rPr>
          <w:lang w:bidi="en-US"/>
        </w:rPr>
        <w:t xml:space="preserve"> it is a form-based editor allowing to view and edit the detailed property of a given element.</w:t>
      </w:r>
    </w:p>
    <w:p w14:paraId="42AC34E2" w14:textId="77777777" w:rsidR="000F75F7" w:rsidRPr="000F75F7" w:rsidRDefault="000F75F7" w:rsidP="004561F6">
      <w:pPr>
        <w:numPr>
          <w:ilvl w:val="0"/>
          <w:numId w:val="16"/>
        </w:numPr>
        <w:rPr>
          <w:lang w:bidi="en-US"/>
        </w:rPr>
      </w:pPr>
      <w:r w:rsidRPr="000F75F7">
        <w:rPr>
          <w:b/>
          <w:lang w:bidi="en-US"/>
        </w:rPr>
        <w:t>Outline View:</w:t>
      </w:r>
      <w:r w:rsidRPr="000F75F7">
        <w:rPr>
          <w:lang w:bidi="en-US"/>
        </w:rPr>
        <w:t xml:space="preserve"> it provides a read-only view of the model presented in the Model Editor.</w:t>
      </w:r>
    </w:p>
    <w:p w14:paraId="63759DE3" w14:textId="77777777" w:rsidR="00702F7D" w:rsidRPr="000F75F7" w:rsidRDefault="00702F7D" w:rsidP="00702F7D">
      <w:pPr>
        <w:rPr>
          <w:lang w:val="en-GB"/>
        </w:rPr>
      </w:pPr>
    </w:p>
    <w:p w14:paraId="3236FADC" w14:textId="77777777" w:rsidR="002A7BC8" w:rsidRDefault="002A7BC8" w:rsidP="002A7BC8">
      <w:pPr>
        <w:pStyle w:val="berschrift2"/>
      </w:pPr>
      <w:bookmarkStart w:id="252" w:name="_Ref458587994"/>
      <w:bookmarkStart w:id="253" w:name="_Toc511379133"/>
      <w:bookmarkStart w:id="254" w:name="_Toc520987118"/>
      <w:r>
        <w:lastRenderedPageBreak/>
        <w:t>Gendoc Plugin</w:t>
      </w:r>
      <w:r w:rsidR="00702F7D">
        <w:t xml:space="preserve"> Installation</w:t>
      </w:r>
      <w:bookmarkEnd w:id="252"/>
      <w:bookmarkEnd w:id="253"/>
      <w:bookmarkEnd w:id="254"/>
    </w:p>
    <w:p w14:paraId="0242AB42" w14:textId="6A452F11" w:rsidR="002A7BC8" w:rsidRDefault="002A7BC8" w:rsidP="002A7BC8">
      <w:r>
        <w:t>The Gendoc plugin is used in conjunction with a document template. The template contains instructions that enable generation of a Microsoft Word document. The document can include extracts from the model such as diagrams, class definitions, attribute definitions along with their stereotypes etc</w:t>
      </w:r>
      <w:r w:rsidR="00906E92">
        <w:t>.</w:t>
      </w:r>
      <w:r>
        <w:t xml:space="preserve"> as well as figures and text directly entered into the template. This </w:t>
      </w:r>
      <w:r w:rsidR="00950A4C">
        <w:t>clause</w:t>
      </w:r>
      <w:r>
        <w:t xml:space="preserve"> provides instructions on how to install Gendoc followed by guidance on construction of Gendoc templates along with example fragments of templates.</w:t>
      </w:r>
    </w:p>
    <w:p w14:paraId="52B0B494" w14:textId="77777777" w:rsidR="002A7BC8" w:rsidRDefault="002A7BC8" w:rsidP="002A7BC8">
      <w:r>
        <w:t xml:space="preserve">Click menu </w:t>
      </w:r>
      <w:r>
        <w:rPr>
          <w:noProof/>
          <w:lang w:val="de-DE" w:eastAsia="de-DE"/>
        </w:rPr>
        <w:drawing>
          <wp:inline distT="0" distB="0" distL="0" distR="0" wp14:anchorId="021E140C" wp14:editId="56F3CF39">
            <wp:extent cx="371475" cy="190500"/>
            <wp:effectExtent l="19050" t="0" r="9525" b="0"/>
            <wp:docPr id="154"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srcRect/>
                    <a:stretch>
                      <a:fillRect/>
                    </a:stretch>
                  </pic:blipFill>
                  <pic:spPr bwMode="auto">
                    <a:xfrm>
                      <a:off x="0" y="0"/>
                      <a:ext cx="371475" cy="190500"/>
                    </a:xfrm>
                    <a:prstGeom prst="rect">
                      <a:avLst/>
                    </a:prstGeom>
                    <a:noFill/>
                    <a:ln w="9525">
                      <a:noFill/>
                      <a:miter lim="800000"/>
                      <a:headEnd/>
                      <a:tailEnd/>
                    </a:ln>
                  </pic:spPr>
                </pic:pic>
              </a:graphicData>
            </a:graphic>
          </wp:inline>
        </w:drawing>
      </w:r>
      <w:r>
        <w:t xml:space="preserve"> and then </w:t>
      </w:r>
      <w:r>
        <w:rPr>
          <w:noProof/>
          <w:lang w:val="de-DE" w:eastAsia="de-DE"/>
        </w:rPr>
        <w:drawing>
          <wp:inline distT="0" distB="0" distL="0" distR="0" wp14:anchorId="6261A6C2" wp14:editId="57474448">
            <wp:extent cx="1409700" cy="152400"/>
            <wp:effectExtent l="19050" t="0" r="0" b="0"/>
            <wp:docPr id="159"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srcRect/>
                    <a:stretch>
                      <a:fillRect/>
                    </a:stretch>
                  </pic:blipFill>
                  <pic:spPr bwMode="auto">
                    <a:xfrm>
                      <a:off x="0" y="0"/>
                      <a:ext cx="1409700" cy="152400"/>
                    </a:xfrm>
                    <a:prstGeom prst="rect">
                      <a:avLst/>
                    </a:prstGeom>
                    <a:noFill/>
                    <a:ln w="9525">
                      <a:noFill/>
                      <a:miter lim="800000"/>
                      <a:headEnd/>
                      <a:tailEnd/>
                    </a:ln>
                  </pic:spPr>
                </pic:pic>
              </a:graphicData>
            </a:graphic>
          </wp:inline>
        </w:drawing>
      </w:r>
      <w:r>
        <w:t>:</w:t>
      </w:r>
    </w:p>
    <w:p w14:paraId="600C750C" w14:textId="10210798" w:rsidR="002A7BC8" w:rsidRDefault="00C72035" w:rsidP="002A7BC8">
      <w:pPr>
        <w:jc w:val="center"/>
      </w:pPr>
      <w:r w:rsidRPr="00C72035">
        <w:rPr>
          <w:noProof/>
        </w:rPr>
        <w:drawing>
          <wp:inline distT="0" distB="0" distL="0" distR="0" wp14:anchorId="7A397846" wp14:editId="09C80560">
            <wp:extent cx="4191585" cy="4201111"/>
            <wp:effectExtent l="0" t="0" r="0" b="9525"/>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1585" cy="4201111"/>
                    </a:xfrm>
                    <a:prstGeom prst="rect">
                      <a:avLst/>
                    </a:prstGeom>
                  </pic:spPr>
                </pic:pic>
              </a:graphicData>
            </a:graphic>
          </wp:inline>
        </w:drawing>
      </w:r>
    </w:p>
    <w:p w14:paraId="58F331B0" w14:textId="7800C7A8" w:rsidR="002A7BC8" w:rsidRDefault="002A7BC8" w:rsidP="002A7BC8">
      <w:pPr>
        <w:pStyle w:val="FigureCaption"/>
      </w:pPr>
      <w:bookmarkStart w:id="255" w:name="_Toc511379033"/>
      <w:bookmarkStart w:id="256" w:name="_Toc520987210"/>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noBreakHyphen/>
      </w:r>
      <w:r w:rsidR="00ED391E">
        <w:fldChar w:fldCharType="begin"/>
      </w:r>
      <w:r w:rsidR="00670105">
        <w:instrText xml:space="preserve"> SEQ Figure \* ARABIC \s 1 </w:instrText>
      </w:r>
      <w:r w:rsidR="00ED391E">
        <w:fldChar w:fldCharType="separate"/>
      </w:r>
      <w:r w:rsidR="00D4118B">
        <w:rPr>
          <w:noProof/>
        </w:rPr>
        <w:t>19</w:t>
      </w:r>
      <w:r w:rsidR="00ED391E">
        <w:fldChar w:fldCharType="end"/>
      </w:r>
      <w:r>
        <w:t>: Installing Gendoc (1)</w:t>
      </w:r>
      <w:bookmarkEnd w:id="255"/>
      <w:bookmarkEnd w:id="256"/>
    </w:p>
    <w:p w14:paraId="04C60F19" w14:textId="097A0036" w:rsidR="002A7BC8" w:rsidRDefault="002A7BC8" w:rsidP="002A7BC8">
      <w:r>
        <w:t xml:space="preserve">Click </w:t>
      </w:r>
      <w:r>
        <w:rPr>
          <w:noProof/>
          <w:lang w:val="de-DE" w:eastAsia="de-DE"/>
        </w:rPr>
        <w:drawing>
          <wp:inline distT="0" distB="0" distL="0" distR="0" wp14:anchorId="43895226" wp14:editId="062165E8">
            <wp:extent cx="742950" cy="203334"/>
            <wp:effectExtent l="19050" t="0" r="0" b="0"/>
            <wp:docPr id="161"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srcRect/>
                    <a:stretch>
                      <a:fillRect/>
                    </a:stretch>
                  </pic:blipFill>
                  <pic:spPr bwMode="auto">
                    <a:xfrm>
                      <a:off x="0" y="0"/>
                      <a:ext cx="742950" cy="203334"/>
                    </a:xfrm>
                    <a:prstGeom prst="rect">
                      <a:avLst/>
                    </a:prstGeom>
                    <a:noFill/>
                    <a:ln w="9525">
                      <a:noFill/>
                      <a:miter lim="800000"/>
                      <a:headEnd/>
                      <a:tailEnd/>
                    </a:ln>
                  </pic:spPr>
                </pic:pic>
              </a:graphicData>
            </a:graphic>
          </wp:inline>
        </w:drawing>
      </w:r>
      <w:r>
        <w:t xml:space="preserve"> and enter the </w:t>
      </w:r>
      <w:ins w:id="257" w:author="Zeuner, Bernd [2]" w:date="2021-09-02T10:18:00Z">
        <w:r w:rsidR="00570FD4">
          <w:t>appropriate</w:t>
        </w:r>
      </w:ins>
      <w:ins w:id="258" w:author="Zeuner, Bernd [2]" w:date="2021-09-02T09:52:00Z">
        <w:r w:rsidR="004B6315">
          <w:t xml:space="preserve"> </w:t>
        </w:r>
      </w:ins>
      <w:commentRangeStart w:id="259"/>
      <w:commentRangeStart w:id="260"/>
      <w:proofErr w:type="spellStart"/>
      <w:r w:rsidR="00F200A8">
        <w:t>Gendoc</w:t>
      </w:r>
      <w:proofErr w:type="spellEnd"/>
      <w:del w:id="261" w:author="Zeuner, Bernd [2]" w:date="2021-09-02T09:52:00Z">
        <w:r w:rsidR="00F200A8" w:rsidDel="004B6315">
          <w:delText xml:space="preserve"> 0.6.0</w:delText>
        </w:r>
      </w:del>
      <w:commentRangeEnd w:id="259"/>
      <w:r w:rsidR="00F200A8">
        <w:rPr>
          <w:rStyle w:val="Kommentarzeichen"/>
        </w:rPr>
        <w:commentReference w:id="259"/>
      </w:r>
      <w:commentRangeEnd w:id="260"/>
      <w:r w:rsidR="00120610">
        <w:rPr>
          <w:rStyle w:val="Kommentarzeichen"/>
        </w:rPr>
        <w:commentReference w:id="260"/>
      </w:r>
      <w:r>
        <w:t xml:space="preserve"> update site</w:t>
      </w:r>
      <w:ins w:id="262" w:author="Zeuner, Bernd [2]" w:date="2021-09-02T09:53:00Z">
        <w:r w:rsidR="004B6315">
          <w:t xml:space="preserve"> from </w:t>
        </w:r>
      </w:ins>
      <w:ins w:id="263" w:author="Zeuner, Bernd [2]" w:date="2021-09-02T10:27:00Z">
        <w:r w:rsidR="00EE2632">
          <w:fldChar w:fldCharType="begin"/>
        </w:r>
        <w:r w:rsidR="00EE2632">
          <w:instrText xml:space="preserve"> REF _Ref81470854 \r \h </w:instrText>
        </w:r>
      </w:ins>
      <w:r w:rsidR="00EE2632">
        <w:fldChar w:fldCharType="separate"/>
      </w:r>
      <w:ins w:id="264" w:author="Zeuner, Bernd [2]" w:date="2021-09-02T10:27:00Z">
        <w:r w:rsidR="00EE2632">
          <w:t>[8]</w:t>
        </w:r>
        <w:r w:rsidR="00EE2632">
          <w:fldChar w:fldCharType="end"/>
        </w:r>
      </w:ins>
      <w:r>
        <w:t>:</w:t>
      </w:r>
      <w:del w:id="265" w:author="Zeuner, Bernd [2]" w:date="2021-09-02T10:18:00Z">
        <w:r w:rsidDel="00570FD4">
          <w:br/>
        </w:r>
        <w:r w:rsidR="0067277D" w:rsidDel="00570FD4">
          <w:fldChar w:fldCharType="begin"/>
        </w:r>
        <w:r w:rsidR="0067277D" w:rsidDel="00570FD4">
          <w:delInstrText xml:space="preserve"> HYPERLINK "http://download.eclipse.org/gendoc/updates/releases/0.6.0/" </w:delInstrText>
        </w:r>
        <w:r w:rsidR="0067277D" w:rsidDel="00570FD4">
          <w:fldChar w:fldCharType="separate"/>
        </w:r>
        <w:r w:rsidR="00504933" w:rsidRPr="00B11902" w:rsidDel="00570FD4">
          <w:rPr>
            <w:rStyle w:val="Hyperlink"/>
          </w:rPr>
          <w:delText>http://download.eclipse.org/gendoc/updates/releases/0.6.0/</w:delText>
        </w:r>
        <w:r w:rsidR="0067277D" w:rsidDel="00570FD4">
          <w:rPr>
            <w:rStyle w:val="Hyperlink"/>
          </w:rPr>
          <w:fldChar w:fldCharType="end"/>
        </w:r>
      </w:del>
    </w:p>
    <w:p w14:paraId="3D3DE39C" w14:textId="3DE2EE38" w:rsidR="002A7BC8" w:rsidRDefault="00570FD4" w:rsidP="002A7BC8">
      <w:pPr>
        <w:jc w:val="center"/>
      </w:pPr>
      <w:ins w:id="266" w:author="Zeuner, Bernd [2]" w:date="2021-09-02T10:21:00Z">
        <w:r w:rsidRPr="00570FD4">
          <w:rPr>
            <w:noProof/>
          </w:rPr>
          <w:lastRenderedPageBreak/>
          <w:drawing>
            <wp:inline distT="0" distB="0" distL="0" distR="0" wp14:anchorId="03CEC57D" wp14:editId="2E7AF3AD">
              <wp:extent cx="5144218" cy="1733792"/>
              <wp:effectExtent l="0" t="0" r="0"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44218" cy="1733792"/>
                      </a:xfrm>
                      <a:prstGeom prst="rect">
                        <a:avLst/>
                      </a:prstGeom>
                    </pic:spPr>
                  </pic:pic>
                </a:graphicData>
              </a:graphic>
            </wp:inline>
          </w:drawing>
        </w:r>
      </w:ins>
      <w:del w:id="267" w:author="Zeuner, Bernd [2]" w:date="2021-09-02T10:21:00Z">
        <w:r w:rsidR="00953B21" w:rsidRPr="00953B21" w:rsidDel="00570FD4">
          <w:rPr>
            <w:noProof/>
          </w:rPr>
          <w:drawing>
            <wp:inline distT="0" distB="0" distL="0" distR="0" wp14:anchorId="0EC7C1CC" wp14:editId="45D9A0ED">
              <wp:extent cx="4544059" cy="1705213"/>
              <wp:effectExtent l="0" t="0" r="9525" b="9525"/>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4059" cy="1705213"/>
                      </a:xfrm>
                      <a:prstGeom prst="rect">
                        <a:avLst/>
                      </a:prstGeom>
                    </pic:spPr>
                  </pic:pic>
                </a:graphicData>
              </a:graphic>
            </wp:inline>
          </w:drawing>
        </w:r>
      </w:del>
    </w:p>
    <w:p w14:paraId="0A51B3FD" w14:textId="5EE00B5C" w:rsidR="002A7BC8" w:rsidRDefault="002A7BC8" w:rsidP="002A7BC8">
      <w:pPr>
        <w:pStyle w:val="FigureCaption"/>
      </w:pPr>
      <w:bookmarkStart w:id="268" w:name="_Toc511379034"/>
      <w:bookmarkStart w:id="269" w:name="_Toc520987211"/>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noBreakHyphen/>
      </w:r>
      <w:r w:rsidR="00ED391E">
        <w:fldChar w:fldCharType="begin"/>
      </w:r>
      <w:r w:rsidR="00670105">
        <w:instrText xml:space="preserve"> SEQ Figure \* ARABIC \s 1 </w:instrText>
      </w:r>
      <w:r w:rsidR="00ED391E">
        <w:fldChar w:fldCharType="separate"/>
      </w:r>
      <w:r w:rsidR="00D4118B">
        <w:rPr>
          <w:noProof/>
        </w:rPr>
        <w:t>20</w:t>
      </w:r>
      <w:r w:rsidR="00ED391E">
        <w:fldChar w:fldCharType="end"/>
      </w:r>
      <w:r>
        <w:t>: Installing Gendoc (2)</w:t>
      </w:r>
      <w:bookmarkEnd w:id="268"/>
      <w:bookmarkEnd w:id="269"/>
    </w:p>
    <w:p w14:paraId="7B729BFE" w14:textId="77777777" w:rsidR="002A7BC8" w:rsidRDefault="002A7BC8" w:rsidP="002A7BC8">
      <w:r>
        <w:t>Select Gendoc:</w:t>
      </w:r>
    </w:p>
    <w:p w14:paraId="76D74A1E" w14:textId="16B9ECB1" w:rsidR="002A7BC8" w:rsidRDefault="00EE2632" w:rsidP="002A7BC8">
      <w:pPr>
        <w:jc w:val="center"/>
      </w:pPr>
      <w:ins w:id="270" w:author="Zeuner, Bernd [2]" w:date="2021-09-02T10:25:00Z">
        <w:r w:rsidRPr="00EE2632">
          <w:rPr>
            <w:noProof/>
          </w:rPr>
          <w:drawing>
            <wp:inline distT="0" distB="0" distL="0" distR="0" wp14:anchorId="7C1FD8BC" wp14:editId="36F60210">
              <wp:extent cx="5943600" cy="4622165"/>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622165"/>
                      </a:xfrm>
                      <a:prstGeom prst="rect">
                        <a:avLst/>
                      </a:prstGeom>
                    </pic:spPr>
                  </pic:pic>
                </a:graphicData>
              </a:graphic>
            </wp:inline>
          </w:drawing>
        </w:r>
      </w:ins>
      <w:del w:id="271" w:author="Zeuner, Bernd [2]" w:date="2021-09-02T10:25:00Z">
        <w:r w:rsidR="00953B21" w:rsidRPr="00953B21" w:rsidDel="00EE2632">
          <w:rPr>
            <w:noProof/>
          </w:rPr>
          <w:drawing>
            <wp:inline distT="0" distB="0" distL="0" distR="0" wp14:anchorId="46E0F047" wp14:editId="75BA03B6">
              <wp:extent cx="5943600" cy="4905375"/>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905375"/>
                      </a:xfrm>
                      <a:prstGeom prst="rect">
                        <a:avLst/>
                      </a:prstGeom>
                    </pic:spPr>
                  </pic:pic>
                </a:graphicData>
              </a:graphic>
            </wp:inline>
          </w:drawing>
        </w:r>
      </w:del>
    </w:p>
    <w:p w14:paraId="3C436200" w14:textId="512A71C9" w:rsidR="002A7BC8" w:rsidRDefault="002A7BC8" w:rsidP="002A7BC8">
      <w:pPr>
        <w:pStyle w:val="FigureCaption"/>
      </w:pPr>
      <w:bookmarkStart w:id="272" w:name="_Toc511379035"/>
      <w:bookmarkStart w:id="273" w:name="_Toc520987212"/>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noBreakHyphen/>
      </w:r>
      <w:r w:rsidR="00ED391E">
        <w:fldChar w:fldCharType="begin"/>
      </w:r>
      <w:r w:rsidR="00670105">
        <w:instrText xml:space="preserve"> SEQ Figure \* ARABIC \s 1 </w:instrText>
      </w:r>
      <w:r w:rsidR="00ED391E">
        <w:fldChar w:fldCharType="separate"/>
      </w:r>
      <w:r w:rsidR="00D4118B">
        <w:rPr>
          <w:noProof/>
        </w:rPr>
        <w:t>21</w:t>
      </w:r>
      <w:r w:rsidR="00ED391E">
        <w:fldChar w:fldCharType="end"/>
      </w:r>
      <w:r>
        <w:t>: Installing Gendoc (3)</w:t>
      </w:r>
      <w:bookmarkEnd w:id="272"/>
      <w:bookmarkEnd w:id="273"/>
    </w:p>
    <w:p w14:paraId="001372A5" w14:textId="77777777" w:rsidR="002A7BC8" w:rsidRPr="00C061BF" w:rsidRDefault="002A7BC8" w:rsidP="002A7BC8">
      <w:r>
        <w:t xml:space="preserve">Then click </w:t>
      </w:r>
      <w:r w:rsidRPr="00961D9C">
        <w:rPr>
          <w:noProof/>
          <w:lang w:val="de-DE" w:eastAsia="de-DE"/>
        </w:rPr>
        <w:drawing>
          <wp:inline distT="0" distB="0" distL="0" distR="0" wp14:anchorId="7EF22174" wp14:editId="29FA56E1">
            <wp:extent cx="723900" cy="196712"/>
            <wp:effectExtent l="19050" t="0" r="0" b="0"/>
            <wp:docPr id="173"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srcRect/>
                    <a:stretch>
                      <a:fillRect/>
                    </a:stretch>
                  </pic:blipFill>
                  <pic:spPr bwMode="auto">
                    <a:xfrm>
                      <a:off x="0" y="0"/>
                      <a:ext cx="723900" cy="196712"/>
                    </a:xfrm>
                    <a:prstGeom prst="rect">
                      <a:avLst/>
                    </a:prstGeom>
                    <a:noFill/>
                    <a:ln w="9525">
                      <a:noFill/>
                      <a:miter lim="800000"/>
                      <a:headEnd/>
                      <a:tailEnd/>
                    </a:ln>
                  </pic:spPr>
                </pic:pic>
              </a:graphicData>
            </a:graphic>
          </wp:inline>
        </w:drawing>
      </w:r>
      <w:r w:rsidRPr="00C061BF">
        <w:t xml:space="preserve"> and follow the instructions</w:t>
      </w:r>
      <w:r>
        <w:t>.</w:t>
      </w:r>
    </w:p>
    <w:p w14:paraId="0521D2DA" w14:textId="77777777" w:rsidR="002A7BC8" w:rsidRDefault="002A7BC8" w:rsidP="002A7BC8"/>
    <w:p w14:paraId="7DA29D6E" w14:textId="1693D7C3" w:rsidR="006B0286" w:rsidRDefault="00161715" w:rsidP="00DF621F">
      <w:pPr>
        <w:pStyle w:val="berschrift2"/>
      </w:pPr>
      <w:bookmarkStart w:id="274" w:name="_Toc511379134"/>
      <w:bookmarkStart w:id="275" w:name="_Toc520987119"/>
      <w:r>
        <w:lastRenderedPageBreak/>
        <w:t>Importing a Model</w:t>
      </w:r>
      <w:bookmarkEnd w:id="247"/>
      <w:bookmarkEnd w:id="248"/>
      <w:bookmarkEnd w:id="249"/>
      <w:r w:rsidR="008F12F5">
        <w:t xml:space="preserve"> into Papyrus</w:t>
      </w:r>
      <w:bookmarkEnd w:id="274"/>
      <w:bookmarkEnd w:id="275"/>
    </w:p>
    <w:p w14:paraId="1EF80CC8" w14:textId="58C2990F" w:rsidR="002800EE" w:rsidRDefault="002800EE" w:rsidP="000E53F4">
      <w:pPr>
        <w:rPr>
          <w:ins w:id="276" w:author="Zeuner, Bernd [2]" w:date="2021-09-02T17:07:00Z"/>
        </w:rPr>
      </w:pPr>
      <w:ins w:id="277" w:author="Zeuner, Bernd [2]" w:date="2021-09-02T17:07:00Z">
        <w:r>
          <w:t>Note: How to create new models from scratch is descri</w:t>
        </w:r>
      </w:ins>
      <w:ins w:id="278" w:author="Zeuner, Bernd [2]" w:date="2021-09-02T17:08:00Z">
        <w:r>
          <w:t xml:space="preserve">bed in </w:t>
        </w:r>
        <w:r>
          <w:fldChar w:fldCharType="begin"/>
        </w:r>
        <w:r>
          <w:instrText xml:space="preserve"> REF _Ref458775012 \r \h </w:instrText>
        </w:r>
      </w:ins>
      <w:r>
        <w:fldChar w:fldCharType="separate"/>
      </w:r>
      <w:ins w:id="279" w:author="Zeuner, Bernd [2]" w:date="2021-09-02T17:08:00Z">
        <w:r>
          <w:t>7.4</w:t>
        </w:r>
        <w:r>
          <w:fldChar w:fldCharType="end"/>
        </w:r>
        <w:r>
          <w:t>.</w:t>
        </w:r>
      </w:ins>
    </w:p>
    <w:p w14:paraId="627E8136" w14:textId="4A7C55E5" w:rsidR="00161715" w:rsidRDefault="00161715" w:rsidP="000E53F4">
      <w:r>
        <w:t xml:space="preserve">The Papyrus Perspective </w:t>
      </w:r>
      <w:r w:rsidRPr="00944D2A">
        <w:t xml:space="preserve">shows </w:t>
      </w:r>
      <w:r w:rsidR="00D51476" w:rsidRPr="00944D2A">
        <w:t xml:space="preserve">a </w:t>
      </w:r>
      <w:r w:rsidR="00571441" w:rsidRPr="00571441">
        <w:rPr>
          <w:rFonts w:ascii="Segoe Script" w:hAnsi="Segoe Script"/>
        </w:rPr>
        <w:t>Project Explorer</w:t>
      </w:r>
      <w:r w:rsidR="00D51476" w:rsidRPr="00944D2A">
        <w:t xml:space="preserve"> and a </w:t>
      </w:r>
      <w:r w:rsidR="00571441" w:rsidRPr="00571441">
        <w:rPr>
          <w:rFonts w:ascii="Segoe Script" w:hAnsi="Segoe Script"/>
        </w:rPr>
        <w:t>Model Explorer</w:t>
      </w:r>
      <w:r w:rsidR="00D51476" w:rsidRPr="00944D2A">
        <w:t>:</w:t>
      </w:r>
    </w:p>
    <w:p w14:paraId="2A2FCCCF" w14:textId="77777777" w:rsidR="00D075DB" w:rsidRDefault="004B68B9" w:rsidP="00D075DB">
      <w:pPr>
        <w:jc w:val="center"/>
      </w:pPr>
      <w:r>
        <w:rPr>
          <w:noProof/>
          <w:lang w:val="de-DE" w:eastAsia="de-DE"/>
        </w:rPr>
        <w:drawing>
          <wp:inline distT="0" distB="0" distL="0" distR="0" wp14:anchorId="3804CF85" wp14:editId="2B99FC81">
            <wp:extent cx="2673985" cy="2449830"/>
            <wp:effectExtent l="19050" t="0" r="0" b="0"/>
            <wp:docPr id="338" name="Bild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1"/>
                    <a:srcRect/>
                    <a:stretch>
                      <a:fillRect/>
                    </a:stretch>
                  </pic:blipFill>
                  <pic:spPr bwMode="auto">
                    <a:xfrm>
                      <a:off x="0" y="0"/>
                      <a:ext cx="2673985" cy="2449830"/>
                    </a:xfrm>
                    <a:prstGeom prst="rect">
                      <a:avLst/>
                    </a:prstGeom>
                    <a:noFill/>
                    <a:ln w="9525">
                      <a:noFill/>
                      <a:miter lim="800000"/>
                      <a:headEnd/>
                      <a:tailEnd/>
                    </a:ln>
                  </pic:spPr>
                </pic:pic>
              </a:graphicData>
            </a:graphic>
          </wp:inline>
        </w:drawing>
      </w:r>
    </w:p>
    <w:p w14:paraId="06D0F306" w14:textId="306EB25C" w:rsidR="00D075DB" w:rsidRDefault="00D075DB" w:rsidP="003E61F8">
      <w:pPr>
        <w:pStyle w:val="FigureCaption"/>
      </w:pPr>
      <w:bookmarkStart w:id="280" w:name="_Toc511379036"/>
      <w:bookmarkStart w:id="281" w:name="_Toc520987213"/>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22</w:t>
      </w:r>
      <w:r w:rsidR="00ED391E">
        <w:fldChar w:fldCharType="end"/>
      </w:r>
      <w:r>
        <w:t xml:space="preserve">: Papyrus </w:t>
      </w:r>
      <w:r w:rsidRPr="00D075DB">
        <w:t xml:space="preserve">Project Explorer </w:t>
      </w:r>
      <w:r>
        <w:t>/</w:t>
      </w:r>
      <w:r w:rsidRPr="00D075DB">
        <w:t xml:space="preserve"> Model Explorer</w:t>
      </w:r>
      <w:bookmarkEnd w:id="280"/>
      <w:bookmarkEnd w:id="281"/>
    </w:p>
    <w:p w14:paraId="1907EE25" w14:textId="355DB39F" w:rsidR="00D4792E" w:rsidRDefault="00D4792E" w:rsidP="000E53F4">
      <w:r>
        <w:t>Notes:</w:t>
      </w:r>
      <w:r>
        <w:br/>
      </w:r>
      <w:r w:rsidR="0077473D">
        <w:t xml:space="preserve">Models cannot exist on </w:t>
      </w:r>
      <w:r w:rsidR="0007067A">
        <w:t>their</w:t>
      </w:r>
      <w:r w:rsidR="0077473D">
        <w:t xml:space="preserve"> own. </w:t>
      </w:r>
      <w:r w:rsidR="00D51476">
        <w:t xml:space="preserve">Every model needs to be contained in a project. A project can contain </w:t>
      </w:r>
      <w:r w:rsidR="00E7024C">
        <w:t>zero</w:t>
      </w:r>
      <w:r w:rsidR="00D51476">
        <w:t xml:space="preserve"> or more models.</w:t>
      </w:r>
      <w:r>
        <w:br/>
        <w:t xml:space="preserve">The </w:t>
      </w:r>
      <w:r w:rsidR="00693176">
        <w:rPr>
          <w:noProof/>
          <w:lang w:val="de-DE" w:eastAsia="de-DE"/>
        </w:rPr>
        <w:drawing>
          <wp:inline distT="0" distB="0" distL="0" distR="0" wp14:anchorId="4D78BCE0" wp14:editId="2BF2B950">
            <wp:extent cx="1198880" cy="180975"/>
            <wp:effectExtent l="19050" t="0" r="1270" b="0"/>
            <wp:docPr id="127"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window provides a view on the model files in the workspace-folder. The </w:t>
      </w:r>
      <w:r w:rsidR="00693176">
        <w:rPr>
          <w:noProof/>
          <w:lang w:val="de-DE" w:eastAsia="de-DE"/>
        </w:rPr>
        <w:drawing>
          <wp:inline distT="0" distB="0" distL="0" distR="0" wp14:anchorId="19BC0709" wp14:editId="5D6696FF">
            <wp:extent cx="1164590" cy="155575"/>
            <wp:effectExtent l="19050" t="0" r="0" b="0"/>
            <wp:docPr id="216"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3"/>
                    <a:srcRect/>
                    <a:stretch>
                      <a:fillRect/>
                    </a:stretch>
                  </pic:blipFill>
                  <pic:spPr bwMode="auto">
                    <a:xfrm>
                      <a:off x="0" y="0"/>
                      <a:ext cx="1164590" cy="155575"/>
                    </a:xfrm>
                    <a:prstGeom prst="rect">
                      <a:avLst/>
                    </a:prstGeom>
                    <a:noFill/>
                    <a:ln w="9525">
                      <a:noFill/>
                      <a:miter lim="800000"/>
                      <a:headEnd/>
                      <a:tailEnd/>
                    </a:ln>
                  </pic:spPr>
                </pic:pic>
              </a:graphicData>
            </a:graphic>
          </wp:inline>
        </w:drawing>
      </w:r>
      <w:r>
        <w:t xml:space="preserve"> window provides the internal view of the model</w:t>
      </w:r>
      <w:r w:rsidR="00BE4FAB">
        <w:t xml:space="preserve"> selected in </w:t>
      </w:r>
      <w:r w:rsidR="00A61F15">
        <w:t>the</w:t>
      </w:r>
      <w:r w:rsidR="00693176">
        <w:rPr>
          <w:noProof/>
          <w:lang w:val="de-DE" w:eastAsia="de-DE"/>
        </w:rPr>
        <w:drawing>
          <wp:inline distT="0" distB="0" distL="0" distR="0" wp14:anchorId="43BB8D5A" wp14:editId="0D2A91EF">
            <wp:extent cx="1198880" cy="180975"/>
            <wp:effectExtent l="19050" t="0" r="1270"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w:t>
      </w:r>
      <w:r w:rsidR="0052648A">
        <w:t xml:space="preserve"> </w:t>
      </w:r>
      <w:r w:rsidR="0052648A" w:rsidRPr="0052648A">
        <w:t xml:space="preserve">The </w:t>
      </w:r>
      <w:r w:rsidR="00A209D5">
        <w:rPr>
          <w:noProof/>
          <w:lang w:val="de-DE" w:eastAsia="de-DE"/>
        </w:rPr>
        <w:drawing>
          <wp:inline distT="0" distB="0" distL="0" distR="0" wp14:anchorId="352D484E" wp14:editId="253BA0F2">
            <wp:extent cx="1164590" cy="155575"/>
            <wp:effectExtent l="19050" t="0" r="0" b="0"/>
            <wp:docPr id="14" name="Bild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93"/>
                    <a:srcRect/>
                    <a:stretch>
                      <a:fillRect/>
                    </a:stretch>
                  </pic:blipFill>
                  <pic:spPr bwMode="auto">
                    <a:xfrm>
                      <a:off x="0" y="0"/>
                      <a:ext cx="1164590" cy="155575"/>
                    </a:xfrm>
                    <a:prstGeom prst="rect">
                      <a:avLst/>
                    </a:prstGeom>
                    <a:noFill/>
                    <a:ln w="9525">
                      <a:noFill/>
                      <a:miter lim="800000"/>
                      <a:headEnd/>
                      <a:tailEnd/>
                    </a:ln>
                  </pic:spPr>
                </pic:pic>
              </a:graphicData>
            </a:graphic>
          </wp:inline>
        </w:drawing>
      </w:r>
      <w:r w:rsidR="0052648A" w:rsidRPr="0052648A">
        <w:t xml:space="preserve"> can only </w:t>
      </w:r>
      <w:r w:rsidR="00A61F15">
        <w:t>handle</w:t>
      </w:r>
      <w:r w:rsidR="0052648A" w:rsidRPr="0052648A">
        <w:t xml:space="preserve"> </w:t>
      </w:r>
      <w:r w:rsidR="00787A72">
        <w:t xml:space="preserve">(edit) </w:t>
      </w:r>
      <w:r w:rsidR="0052648A" w:rsidRPr="0052648A">
        <w:t>one model at a time.</w:t>
      </w:r>
    </w:p>
    <w:p w14:paraId="6047C76C" w14:textId="77777777" w:rsidR="00D51476" w:rsidRDefault="007A2003" w:rsidP="000E53F4">
      <w:r>
        <w:t xml:space="preserve">The actual </w:t>
      </w:r>
      <w:r w:rsidR="007D6C3C">
        <w:t xml:space="preserve">interface specification is contained in the </w:t>
      </w:r>
      <w:r w:rsidRPr="007A2003">
        <w:t xml:space="preserve">Information Model </w:t>
      </w:r>
      <w:r w:rsidR="007D6C3C">
        <w:t xml:space="preserve">and the additional properties of the UML artifacts are defined in a </w:t>
      </w:r>
      <w:r w:rsidRPr="007A2003">
        <w:t>Profile Model</w:t>
      </w:r>
      <w:r w:rsidR="007D6C3C">
        <w:t>. It is possible to organize the two models in a single project (</w:t>
      </w:r>
      <w:r w:rsidR="007D6C3C" w:rsidRPr="00916C6F">
        <w:rPr>
          <w:i/>
        </w:rPr>
        <w:t>Alternative 1</w:t>
      </w:r>
      <w:r w:rsidR="007D6C3C">
        <w:t xml:space="preserve"> in the figure below) or in two separate </w:t>
      </w:r>
      <w:r w:rsidR="00916C6F">
        <w:t>projects (</w:t>
      </w:r>
      <w:r w:rsidR="00916C6F" w:rsidRPr="00916C6F">
        <w:rPr>
          <w:i/>
        </w:rPr>
        <w:t>Alternative 2</w:t>
      </w:r>
      <w:r w:rsidR="00916C6F">
        <w:t xml:space="preserve"> in the figure below).</w:t>
      </w:r>
    </w:p>
    <w:p w14:paraId="3CBA6D1A" w14:textId="77777777" w:rsidR="00E349C5" w:rsidRDefault="009405E9" w:rsidP="007A2003">
      <w:pPr>
        <w:jc w:val="center"/>
      </w:pPr>
      <w:r>
        <w:rPr>
          <w:noProof/>
          <w:lang w:val="de-DE" w:eastAsia="de-DE"/>
        </w:rPr>
        <w:lastRenderedPageBreak/>
        <w:drawing>
          <wp:inline distT="0" distB="0" distL="0" distR="0" wp14:anchorId="7B9A17C3" wp14:editId="618E885A">
            <wp:extent cx="5219700" cy="3189817"/>
            <wp:effectExtent l="19050" t="0" r="0" b="0"/>
            <wp:docPr id="179"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4"/>
                    <a:srcRect/>
                    <a:stretch>
                      <a:fillRect/>
                    </a:stretch>
                  </pic:blipFill>
                  <pic:spPr bwMode="auto">
                    <a:xfrm>
                      <a:off x="0" y="0"/>
                      <a:ext cx="5219700" cy="3189817"/>
                    </a:xfrm>
                    <a:prstGeom prst="rect">
                      <a:avLst/>
                    </a:prstGeom>
                    <a:noFill/>
                    <a:ln w="9525">
                      <a:noFill/>
                      <a:miter lim="800000"/>
                      <a:headEnd/>
                      <a:tailEnd/>
                    </a:ln>
                  </pic:spPr>
                </pic:pic>
              </a:graphicData>
            </a:graphic>
          </wp:inline>
        </w:drawing>
      </w:r>
    </w:p>
    <w:p w14:paraId="56F84361" w14:textId="42ECB31D" w:rsidR="007A2003" w:rsidRDefault="007A2003" w:rsidP="003E61F8">
      <w:pPr>
        <w:pStyle w:val="FigureCaption"/>
      </w:pPr>
      <w:bookmarkStart w:id="282" w:name="_Ref396202678"/>
      <w:bookmarkStart w:id="283" w:name="_Toc511379037"/>
      <w:bookmarkStart w:id="284" w:name="_Toc520987214"/>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23</w:t>
      </w:r>
      <w:r w:rsidR="00ED391E">
        <w:fldChar w:fldCharType="end"/>
      </w:r>
      <w:bookmarkEnd w:id="282"/>
      <w:r>
        <w:t xml:space="preserve">: Papyrus </w:t>
      </w:r>
      <w:r w:rsidRPr="00D075DB">
        <w:t xml:space="preserve">Model </w:t>
      </w:r>
      <w:r>
        <w:t>Structure</w:t>
      </w:r>
      <w:bookmarkEnd w:id="283"/>
      <w:bookmarkEnd w:id="284"/>
    </w:p>
    <w:p w14:paraId="0D3DBE47" w14:textId="77777777" w:rsidR="00E349C5" w:rsidRDefault="00E349C5" w:rsidP="000E53F4"/>
    <w:p w14:paraId="58EF0958" w14:textId="56D448E6" w:rsidR="009256DB" w:rsidRDefault="00950A4C" w:rsidP="009256DB">
      <w:r>
        <w:t>Clause</w:t>
      </w:r>
      <w:r w:rsidR="009256DB">
        <w:t xml:space="preserve"> </w:t>
      </w:r>
      <w:r w:rsidR="00ED391E">
        <w:fldChar w:fldCharType="begin"/>
      </w:r>
      <w:r w:rsidR="009256DB">
        <w:instrText xml:space="preserve"> REF _Ref440827216 \r \h </w:instrText>
      </w:r>
      <w:r w:rsidR="00ED391E">
        <w:fldChar w:fldCharType="separate"/>
      </w:r>
      <w:r w:rsidR="00D4118B">
        <w:t>6.2</w:t>
      </w:r>
      <w:r w:rsidR="00ED391E">
        <w:fldChar w:fldCharType="end"/>
      </w:r>
      <w:r w:rsidR="009256DB">
        <w:t xml:space="preserve"> explains how to access the Open</w:t>
      </w:r>
      <w:r w:rsidR="004A01EA">
        <w:t xml:space="preserve"> </w:t>
      </w:r>
      <w:r w:rsidR="009256DB">
        <w:t>Model</w:t>
      </w:r>
      <w:r w:rsidR="004A01EA">
        <w:t xml:space="preserve"> </w:t>
      </w:r>
      <w:r w:rsidR="009256DB">
        <w:t>Profile</w:t>
      </w:r>
      <w:r w:rsidR="004A01EA">
        <w:t>s</w:t>
      </w:r>
      <w:r w:rsidR="00246772">
        <w:t xml:space="preserve"> </w:t>
      </w:r>
      <w:r w:rsidR="004A01EA">
        <w:t>in</w:t>
      </w:r>
      <w:r w:rsidR="00246772">
        <w:t xml:space="preserve"> GitHub</w:t>
      </w:r>
      <w:r w:rsidR="009256DB">
        <w:t>.</w:t>
      </w:r>
    </w:p>
    <w:p w14:paraId="581E8C48" w14:textId="0139FE02" w:rsidR="00BE4FAB" w:rsidRDefault="004A01EA" w:rsidP="00BE4FAB">
      <w:r>
        <w:t xml:space="preserve">Each project folder </w:t>
      </w:r>
      <w:r w:rsidRPr="001560D9">
        <w:t xml:space="preserve">contains a </w:t>
      </w:r>
      <w:r w:rsidRPr="00571441">
        <w:t>.project</w:t>
      </w:r>
      <w:r>
        <w:t xml:space="preserve"> </w:t>
      </w:r>
      <w:r w:rsidRPr="001560D9">
        <w:t>file</w:t>
      </w:r>
      <w:r>
        <w:t>.</w:t>
      </w:r>
      <w:r w:rsidR="006E40DA">
        <w:t xml:space="preserve"> </w:t>
      </w:r>
      <w:r w:rsidR="00721E67">
        <w:t xml:space="preserve">Each </w:t>
      </w:r>
      <w:r w:rsidR="006E40DA">
        <w:t xml:space="preserve">model </w:t>
      </w:r>
      <w:r w:rsidR="00721E67">
        <w:t xml:space="preserve">folder </w:t>
      </w:r>
      <w:r w:rsidR="006E40DA">
        <w:t xml:space="preserve">– profiles are also models – </w:t>
      </w:r>
      <w:r w:rsidR="00721E67" w:rsidRPr="001560D9">
        <w:t xml:space="preserve">contains a </w:t>
      </w:r>
      <w:r w:rsidR="00571441" w:rsidRPr="00571441">
        <w:t>.di</w:t>
      </w:r>
      <w:r w:rsidR="001D6738" w:rsidRPr="001560D9">
        <w:t xml:space="preserve">, </w:t>
      </w:r>
      <w:r w:rsidR="00571441" w:rsidRPr="00571441">
        <w:t>.notation</w:t>
      </w:r>
      <w:r w:rsidR="001D6738" w:rsidRPr="001560D9">
        <w:t xml:space="preserve"> and </w:t>
      </w:r>
      <w:r w:rsidR="00571441" w:rsidRPr="00571441">
        <w:t>.uml</w:t>
      </w:r>
      <w:r w:rsidR="001D6738" w:rsidRPr="001560D9">
        <w:t xml:space="preserve"> </w:t>
      </w:r>
      <w:r w:rsidR="00721E67" w:rsidRPr="001560D9">
        <w:t>fil</w:t>
      </w:r>
      <w:r w:rsidR="001D6738" w:rsidRPr="001560D9">
        <w:t>e</w:t>
      </w:r>
      <w:r w:rsidR="001D6738">
        <w:t>.</w:t>
      </w:r>
    </w:p>
    <w:p w14:paraId="26F87CDA" w14:textId="66998C5D" w:rsidR="00721E67" w:rsidRDefault="00BE4FAB" w:rsidP="00BE4FAB">
      <w:r>
        <w:t xml:space="preserve">The </w:t>
      </w:r>
      <w:r w:rsidR="006E40DA">
        <w:t>following</w:t>
      </w:r>
      <w:r>
        <w:t xml:space="preserve"> step</w:t>
      </w:r>
      <w:r w:rsidR="006E40DA">
        <w:t>s</w:t>
      </w:r>
      <w:r>
        <w:t xml:space="preserve"> </w:t>
      </w:r>
      <w:r w:rsidR="006E40DA">
        <w:t>explain how</w:t>
      </w:r>
      <w:r>
        <w:t xml:space="preserve"> to import </w:t>
      </w:r>
      <w:r w:rsidR="006E40DA">
        <w:t>a m</w:t>
      </w:r>
      <w:r>
        <w:t xml:space="preserve">odel </w:t>
      </w:r>
      <w:r w:rsidR="006E40DA">
        <w:t xml:space="preserve">(profile or model) </w:t>
      </w:r>
      <w:r>
        <w:t>into Papyrus.</w:t>
      </w:r>
    </w:p>
    <w:p w14:paraId="25DA70BE" w14:textId="77777777" w:rsidR="001D6738" w:rsidRDefault="001D6738" w:rsidP="001D6738">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14:anchorId="35DD2927" wp14:editId="00809823">
            <wp:extent cx="287585" cy="287585"/>
            <wp:effectExtent l="19050" t="0" r="0" b="0"/>
            <wp:docPr id="34"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t xml:space="preserve">The </w:t>
      </w:r>
      <w:r w:rsidR="00CB3E8B">
        <w:t xml:space="preserve">Profile should be </w:t>
      </w:r>
      <w:r>
        <w:t>imported first.</w:t>
      </w:r>
      <w:r>
        <w:tab/>
      </w:r>
      <w:r w:rsidRPr="00831E09">
        <w:rPr>
          <w:noProof/>
          <w:lang w:val="de-DE" w:eastAsia="de-DE"/>
        </w:rPr>
        <w:drawing>
          <wp:inline distT="0" distB="0" distL="0" distR="0" wp14:anchorId="60591775" wp14:editId="54E5CBCE">
            <wp:extent cx="287585" cy="287585"/>
            <wp:effectExtent l="19050" t="0" r="0" b="0"/>
            <wp:docPr id="35"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64159E">
        <w:br/>
      </w:r>
      <w:r w:rsidR="0064159E">
        <w:tab/>
        <w:t>It is also possible to import the Model first,</w:t>
      </w:r>
      <w:r w:rsidR="0064159E">
        <w:br/>
      </w:r>
      <w:r w:rsidR="0064159E">
        <w:tab/>
        <w:t xml:space="preserve">but </w:t>
      </w:r>
      <w:r w:rsidR="00027779">
        <w:t xml:space="preserve">the Profile </w:t>
      </w:r>
      <w:r w:rsidR="00185D47">
        <w:t>shall</w:t>
      </w:r>
      <w:r w:rsidR="00027779">
        <w:t xml:space="preserve"> be available </w:t>
      </w:r>
      <w:r w:rsidR="0064159E">
        <w:t xml:space="preserve">before </w:t>
      </w:r>
      <w:r w:rsidR="004D7BB9">
        <w:t xml:space="preserve">the model </w:t>
      </w:r>
      <w:r w:rsidR="00404093">
        <w:t xml:space="preserve">is opened </w:t>
      </w:r>
      <w:r w:rsidR="004D7BB9">
        <w:t>the first time</w:t>
      </w:r>
      <w:r w:rsidR="0064159E">
        <w:t>.</w:t>
      </w:r>
    </w:p>
    <w:p w14:paraId="4823EFAE" w14:textId="77777777" w:rsidR="00971575" w:rsidRDefault="00971575" w:rsidP="000E53F4"/>
    <w:p w14:paraId="25AECB11" w14:textId="77777777" w:rsidR="00971575" w:rsidRDefault="00971575" w:rsidP="000E53F4">
      <w:r>
        <w:t xml:space="preserve">Right click in the </w:t>
      </w:r>
      <w:r w:rsidR="00443B26">
        <w:rPr>
          <w:noProof/>
          <w:lang w:val="de-DE" w:eastAsia="de-DE"/>
        </w:rPr>
        <w:drawing>
          <wp:inline distT="0" distB="0" distL="0" distR="0" wp14:anchorId="0EC87D26" wp14:editId="3C75D014">
            <wp:extent cx="1198880" cy="180975"/>
            <wp:effectExtent l="19050" t="0" r="1270" b="0"/>
            <wp:docPr id="133"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w:t>
      </w:r>
      <w:r w:rsidR="00443B26">
        <w:t xml:space="preserve">area </w:t>
      </w:r>
      <w:r>
        <w:t xml:space="preserve">opens the menu containing the </w:t>
      </w:r>
      <w:r w:rsidR="002769A0">
        <w:rPr>
          <w:noProof/>
          <w:lang w:val="de-DE" w:eastAsia="de-DE"/>
        </w:rPr>
        <w:drawing>
          <wp:inline distT="0" distB="0" distL="0" distR="0" wp14:anchorId="0EBC6EBA" wp14:editId="6DF098C7">
            <wp:extent cx="664210" cy="146685"/>
            <wp:effectExtent l="19050" t="0" r="2540" b="0"/>
            <wp:docPr id="180"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a:srcRect/>
                    <a:stretch>
                      <a:fillRect/>
                    </a:stretch>
                  </pic:blipFill>
                  <pic:spPr bwMode="auto">
                    <a:xfrm>
                      <a:off x="0" y="0"/>
                      <a:ext cx="664210" cy="146685"/>
                    </a:xfrm>
                    <a:prstGeom prst="rect">
                      <a:avLst/>
                    </a:prstGeom>
                    <a:noFill/>
                    <a:ln w="9525">
                      <a:noFill/>
                      <a:miter lim="800000"/>
                      <a:headEnd/>
                      <a:tailEnd/>
                    </a:ln>
                  </pic:spPr>
                </pic:pic>
              </a:graphicData>
            </a:graphic>
          </wp:inline>
        </w:drawing>
      </w:r>
      <w:r w:rsidR="002769A0">
        <w:t>-</w:t>
      </w:r>
      <w:r w:rsidR="00CD79D4">
        <w:t>button</w:t>
      </w:r>
      <w:r>
        <w:t>:</w:t>
      </w:r>
    </w:p>
    <w:p w14:paraId="3DB11162" w14:textId="77777777" w:rsidR="00D075DB" w:rsidRDefault="00CD79D4" w:rsidP="003E61F8">
      <w:pPr>
        <w:pStyle w:val="FigureCaption"/>
      </w:pPr>
      <w:r w:rsidRPr="003E61F8">
        <w:rPr>
          <w:noProof/>
          <w:lang w:val="de-DE" w:eastAsia="de-DE"/>
        </w:rPr>
        <w:lastRenderedPageBreak/>
        <w:drawing>
          <wp:inline distT="0" distB="0" distL="0" distR="0" wp14:anchorId="422207DF" wp14:editId="2E94E056">
            <wp:extent cx="2197939" cy="2329676"/>
            <wp:effectExtent l="1905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srcRect/>
                    <a:stretch>
                      <a:fillRect/>
                    </a:stretch>
                  </pic:blipFill>
                  <pic:spPr bwMode="auto">
                    <a:xfrm>
                      <a:off x="0" y="0"/>
                      <a:ext cx="2201421" cy="2333367"/>
                    </a:xfrm>
                    <a:prstGeom prst="rect">
                      <a:avLst/>
                    </a:prstGeom>
                    <a:noFill/>
                    <a:ln w="9525">
                      <a:noFill/>
                      <a:miter lim="800000"/>
                      <a:headEnd/>
                      <a:tailEnd/>
                    </a:ln>
                  </pic:spPr>
                </pic:pic>
              </a:graphicData>
            </a:graphic>
          </wp:inline>
        </w:drawing>
      </w:r>
      <w:r>
        <w:tab/>
      </w:r>
      <w:r w:rsidR="004B68B9" w:rsidRPr="003E61F8">
        <w:rPr>
          <w:noProof/>
          <w:lang w:val="de-DE" w:eastAsia="de-DE"/>
        </w:rPr>
        <w:drawing>
          <wp:inline distT="0" distB="0" distL="0" distR="0" wp14:anchorId="206F136B" wp14:editId="6048B0FB">
            <wp:extent cx="3586791" cy="3753862"/>
            <wp:effectExtent l="19050" t="0" r="0" b="0"/>
            <wp:docPr id="340" name="Bild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7"/>
                    <a:srcRect/>
                    <a:stretch>
                      <a:fillRect/>
                    </a:stretch>
                  </pic:blipFill>
                  <pic:spPr bwMode="auto">
                    <a:xfrm>
                      <a:off x="0" y="0"/>
                      <a:ext cx="3587039" cy="3754121"/>
                    </a:xfrm>
                    <a:prstGeom prst="rect">
                      <a:avLst/>
                    </a:prstGeom>
                    <a:noFill/>
                    <a:ln w="9525">
                      <a:noFill/>
                      <a:miter lim="800000"/>
                      <a:headEnd/>
                      <a:tailEnd/>
                    </a:ln>
                  </pic:spPr>
                </pic:pic>
              </a:graphicData>
            </a:graphic>
          </wp:inline>
        </w:drawing>
      </w:r>
    </w:p>
    <w:p w14:paraId="4CF4BE02" w14:textId="7117E30B" w:rsidR="00CD79D4" w:rsidRPr="003E61F8" w:rsidRDefault="00CD79D4" w:rsidP="003E61F8">
      <w:pPr>
        <w:pStyle w:val="FigureCaption"/>
      </w:pPr>
      <w:bookmarkStart w:id="285" w:name="_Toc511379038"/>
      <w:bookmarkStart w:id="286" w:name="_Toc520987215"/>
      <w:r w:rsidRPr="003E61F8">
        <w:t xml:space="preserve">Figure </w:t>
      </w:r>
      <w:r w:rsidR="00ED391E" w:rsidRPr="003E61F8">
        <w:fldChar w:fldCharType="begin"/>
      </w:r>
      <w:r w:rsidR="00E06EEF" w:rsidRPr="003E61F8">
        <w:instrText xml:space="preserve"> STYLEREF 1 \s </w:instrText>
      </w:r>
      <w:r w:rsidR="00ED391E" w:rsidRPr="003E61F8">
        <w:fldChar w:fldCharType="separate"/>
      </w:r>
      <w:r w:rsidR="00D4118B">
        <w:rPr>
          <w:noProof/>
        </w:rPr>
        <w:t>5</w:t>
      </w:r>
      <w:r w:rsidR="00ED391E" w:rsidRPr="003E61F8">
        <w:fldChar w:fldCharType="end"/>
      </w:r>
      <w:r w:rsidR="00E06EEF" w:rsidRPr="003E61F8">
        <w:noBreakHyphen/>
      </w:r>
      <w:r w:rsidR="00ED391E" w:rsidRPr="003E61F8">
        <w:fldChar w:fldCharType="begin"/>
      </w:r>
      <w:r w:rsidR="00E06EEF" w:rsidRPr="003E61F8">
        <w:instrText xml:space="preserve"> SEQ Figure \* ARABIC \s 1 </w:instrText>
      </w:r>
      <w:r w:rsidR="00ED391E" w:rsidRPr="003E61F8">
        <w:fldChar w:fldCharType="separate"/>
      </w:r>
      <w:r w:rsidR="00D4118B">
        <w:rPr>
          <w:noProof/>
        </w:rPr>
        <w:t>24</w:t>
      </w:r>
      <w:r w:rsidR="00ED391E" w:rsidRPr="003E61F8">
        <w:fldChar w:fldCharType="end"/>
      </w:r>
      <w:r w:rsidRPr="003E61F8">
        <w:t>: Importing a Model</w:t>
      </w:r>
      <w:r w:rsidR="001C4EE6" w:rsidRPr="003E61F8">
        <w:t xml:space="preserve"> (1)</w:t>
      </w:r>
      <w:bookmarkEnd w:id="285"/>
      <w:bookmarkEnd w:id="286"/>
    </w:p>
    <w:p w14:paraId="642A31A9" w14:textId="77777777" w:rsidR="00D075DB" w:rsidRDefault="00404093" w:rsidP="000E53F4">
      <w:r>
        <w:t>S</w:t>
      </w:r>
      <w:r w:rsidR="00BE4FAB">
        <w:t xml:space="preserve">elect the </w:t>
      </w:r>
      <w:r w:rsidR="002769A0" w:rsidRPr="002769A0">
        <w:rPr>
          <w:noProof/>
          <w:lang w:val="de-DE" w:eastAsia="de-DE"/>
        </w:rPr>
        <w:drawing>
          <wp:inline distT="0" distB="0" distL="0" distR="0" wp14:anchorId="5FBA8777" wp14:editId="11EBCADB">
            <wp:extent cx="1854835" cy="172720"/>
            <wp:effectExtent l="19050" t="0" r="0" b="0"/>
            <wp:docPr id="55"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BE4FAB">
        <w:t xml:space="preserve"> option when </w:t>
      </w:r>
      <w:r w:rsidR="00E44F03">
        <w:t xml:space="preserve">the </w:t>
      </w:r>
      <w:r w:rsidR="00704FBB">
        <w:t>profile</w:t>
      </w:r>
      <w:r w:rsidR="00E44F03">
        <w:t xml:space="preserve"> - that </w:t>
      </w:r>
      <w:r>
        <w:t>has</w:t>
      </w:r>
      <w:r w:rsidR="00E44F03">
        <w:t xml:space="preserve"> to </w:t>
      </w:r>
      <w:r>
        <w:t xml:space="preserve">be </w:t>
      </w:r>
      <w:r w:rsidR="00E44F03">
        <w:t>import</w:t>
      </w:r>
      <w:r>
        <w:t>ed</w:t>
      </w:r>
      <w:r w:rsidR="00E44F03">
        <w:t xml:space="preserve"> - contains a </w:t>
      </w:r>
      <w:r w:rsidR="00025AAA">
        <w:rPr>
          <w:noProof/>
          <w:lang w:val="de-DE" w:eastAsia="de-DE"/>
        </w:rPr>
        <w:drawing>
          <wp:inline distT="0" distB="0" distL="0" distR="0" wp14:anchorId="1DD1F93F" wp14:editId="1B539685">
            <wp:extent cx="586740" cy="180975"/>
            <wp:effectExtent l="19050" t="0" r="3810" b="0"/>
            <wp:docPr id="193"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9"/>
                    <a:srcRect/>
                    <a:stretch>
                      <a:fillRect/>
                    </a:stretch>
                  </pic:blipFill>
                  <pic:spPr bwMode="auto">
                    <a:xfrm>
                      <a:off x="0" y="0"/>
                      <a:ext cx="586740" cy="180975"/>
                    </a:xfrm>
                    <a:prstGeom prst="rect">
                      <a:avLst/>
                    </a:prstGeom>
                    <a:noFill/>
                    <a:ln w="9525">
                      <a:noFill/>
                      <a:miter lim="800000"/>
                      <a:headEnd/>
                      <a:tailEnd/>
                    </a:ln>
                  </pic:spPr>
                </pic:pic>
              </a:graphicData>
            </a:graphic>
          </wp:inline>
        </w:drawing>
      </w:r>
      <w:r w:rsidR="00E44F03">
        <w:t xml:space="preserve"> file. Otherwise create a new project and then import </w:t>
      </w:r>
      <w:r w:rsidR="00704FBB">
        <w:t xml:space="preserve">the profile using the </w:t>
      </w:r>
      <w:r w:rsidR="00025AAA">
        <w:rPr>
          <w:noProof/>
          <w:lang w:val="de-DE" w:eastAsia="de-DE"/>
        </w:rPr>
        <w:drawing>
          <wp:inline distT="0" distB="0" distL="0" distR="0" wp14:anchorId="70C21B5E" wp14:editId="61A0E80C">
            <wp:extent cx="819785" cy="146685"/>
            <wp:effectExtent l="19050" t="0" r="0" b="0"/>
            <wp:docPr id="184"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a:srcRect/>
                    <a:stretch>
                      <a:fillRect/>
                    </a:stretch>
                  </pic:blipFill>
                  <pic:spPr bwMode="auto">
                    <a:xfrm>
                      <a:off x="0" y="0"/>
                      <a:ext cx="819785" cy="146685"/>
                    </a:xfrm>
                    <a:prstGeom prst="rect">
                      <a:avLst/>
                    </a:prstGeom>
                    <a:noFill/>
                    <a:ln w="9525">
                      <a:noFill/>
                      <a:miter lim="800000"/>
                      <a:headEnd/>
                      <a:tailEnd/>
                    </a:ln>
                  </pic:spPr>
                </pic:pic>
              </a:graphicData>
            </a:graphic>
          </wp:inline>
        </w:drawing>
      </w:r>
      <w:r w:rsidR="00704FBB">
        <w:t xml:space="preserve"> option</w:t>
      </w:r>
      <w:r w:rsidR="00E44F03">
        <w:t>.</w:t>
      </w:r>
    </w:p>
    <w:p w14:paraId="41BFFF8E" w14:textId="77777777" w:rsidR="00246772" w:rsidRDefault="00E44F03" w:rsidP="000E53F4">
      <w:r>
        <w:t xml:space="preserve">Click </w:t>
      </w:r>
      <w:r w:rsidR="00025AAA">
        <w:rPr>
          <w:noProof/>
          <w:lang w:val="de-DE" w:eastAsia="de-DE"/>
        </w:rPr>
        <w:drawing>
          <wp:inline distT="0" distB="0" distL="0" distR="0" wp14:anchorId="74F2FAC9" wp14:editId="288BD679">
            <wp:extent cx="678792" cy="189274"/>
            <wp:effectExtent l="19050" t="0" r="7008" b="0"/>
            <wp:docPr id="187"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1"/>
                    <a:srcRect/>
                    <a:stretch>
                      <a:fillRect/>
                    </a:stretch>
                  </pic:blipFill>
                  <pic:spPr bwMode="auto">
                    <a:xfrm>
                      <a:off x="0" y="0"/>
                      <a:ext cx="680236" cy="189677"/>
                    </a:xfrm>
                    <a:prstGeom prst="rect">
                      <a:avLst/>
                    </a:prstGeom>
                    <a:noFill/>
                    <a:ln w="9525">
                      <a:noFill/>
                      <a:miter lim="800000"/>
                      <a:headEnd/>
                      <a:tailEnd/>
                    </a:ln>
                  </pic:spPr>
                </pic:pic>
              </a:graphicData>
            </a:graphic>
          </wp:inline>
        </w:drawing>
      </w:r>
      <w:r>
        <w:t xml:space="preserve"> and then point </w:t>
      </w:r>
      <w:r w:rsidR="00B07A50">
        <w:t xml:space="preserve">via </w:t>
      </w:r>
      <w:r w:rsidR="00025AAA">
        <w:rPr>
          <w:noProof/>
          <w:lang w:val="de-DE" w:eastAsia="de-DE"/>
        </w:rPr>
        <w:drawing>
          <wp:inline distT="0" distB="0" distL="0" distR="0" wp14:anchorId="17AFB7B3" wp14:editId="4B271C67">
            <wp:extent cx="705569" cy="198709"/>
            <wp:effectExtent l="19050" t="0" r="0" b="0"/>
            <wp:docPr id="190"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2"/>
                    <a:srcRect/>
                    <a:stretch>
                      <a:fillRect/>
                    </a:stretch>
                  </pic:blipFill>
                  <pic:spPr bwMode="auto">
                    <a:xfrm>
                      <a:off x="0" y="0"/>
                      <a:ext cx="705637" cy="198728"/>
                    </a:xfrm>
                    <a:prstGeom prst="rect">
                      <a:avLst/>
                    </a:prstGeom>
                    <a:noFill/>
                    <a:ln w="9525">
                      <a:noFill/>
                      <a:miter lim="800000"/>
                      <a:headEnd/>
                      <a:tailEnd/>
                    </a:ln>
                  </pic:spPr>
                </pic:pic>
              </a:graphicData>
            </a:graphic>
          </wp:inline>
        </w:drawing>
      </w:r>
    </w:p>
    <w:p w14:paraId="7DBBB848" w14:textId="77777777" w:rsidR="008B3885" w:rsidRDefault="00E44F03" w:rsidP="004561F6">
      <w:pPr>
        <w:pStyle w:val="Listenabsatz"/>
        <w:numPr>
          <w:ilvl w:val="0"/>
          <w:numId w:val="15"/>
        </w:numPr>
      </w:pPr>
      <w:r>
        <w:t>to the folder containing the extracted files</w:t>
      </w:r>
      <w:r w:rsidR="008B3885">
        <w:t xml:space="preserve">: </w:t>
      </w:r>
      <w:r w:rsidR="004B68B9">
        <w:rPr>
          <w:noProof/>
          <w:lang w:val="de-DE" w:eastAsia="de-DE"/>
        </w:rPr>
        <w:drawing>
          <wp:inline distT="0" distB="0" distL="0" distR="0" wp14:anchorId="3679751C" wp14:editId="6C8E76E8">
            <wp:extent cx="2361841" cy="186637"/>
            <wp:effectExtent l="19050" t="0" r="359" b="0"/>
            <wp:docPr id="341" name="Bild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03"/>
                    <a:srcRect/>
                    <a:stretch>
                      <a:fillRect/>
                    </a:stretch>
                  </pic:blipFill>
                  <pic:spPr bwMode="auto">
                    <a:xfrm>
                      <a:off x="0" y="0"/>
                      <a:ext cx="2355334" cy="186123"/>
                    </a:xfrm>
                    <a:prstGeom prst="rect">
                      <a:avLst/>
                    </a:prstGeom>
                    <a:noFill/>
                    <a:ln w="9525">
                      <a:noFill/>
                      <a:miter lim="800000"/>
                      <a:headEnd/>
                      <a:tailEnd/>
                    </a:ln>
                  </pic:spPr>
                </pic:pic>
              </a:graphicData>
            </a:graphic>
          </wp:inline>
        </w:drawing>
      </w:r>
    </w:p>
    <w:p w14:paraId="2599B039" w14:textId="77777777" w:rsidR="00E44F03" w:rsidRDefault="008B3885" w:rsidP="004561F6">
      <w:pPr>
        <w:pStyle w:val="Listenabsatz"/>
        <w:numPr>
          <w:ilvl w:val="0"/>
          <w:numId w:val="15"/>
        </w:numPr>
      </w:pPr>
      <w:r>
        <w:t xml:space="preserve">to the zip-file containing the files: </w:t>
      </w:r>
      <w:r w:rsidR="004B68B9">
        <w:rPr>
          <w:noProof/>
          <w:lang w:val="de-DE" w:eastAsia="de-DE"/>
        </w:rPr>
        <w:drawing>
          <wp:inline distT="0" distB="0" distL="0" distR="0" wp14:anchorId="307483EA" wp14:editId="00F57590">
            <wp:extent cx="2366550" cy="182374"/>
            <wp:effectExtent l="19050" t="0" r="0" b="0"/>
            <wp:docPr id="342" name="Bild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04"/>
                    <a:srcRect/>
                    <a:stretch>
                      <a:fillRect/>
                    </a:stretch>
                  </pic:blipFill>
                  <pic:spPr bwMode="auto">
                    <a:xfrm>
                      <a:off x="0" y="0"/>
                      <a:ext cx="2368330" cy="182511"/>
                    </a:xfrm>
                    <a:prstGeom prst="rect">
                      <a:avLst/>
                    </a:prstGeom>
                    <a:noFill/>
                    <a:ln w="9525">
                      <a:noFill/>
                      <a:miter lim="800000"/>
                      <a:headEnd/>
                      <a:tailEnd/>
                    </a:ln>
                  </pic:spPr>
                </pic:pic>
              </a:graphicData>
            </a:graphic>
          </wp:inline>
        </w:drawing>
      </w:r>
      <w:r w:rsidR="00E44F03">
        <w:t>.</w:t>
      </w:r>
    </w:p>
    <w:p w14:paraId="140A3D2C" w14:textId="77777777" w:rsidR="00693176" w:rsidRDefault="004B68B9">
      <w:pPr>
        <w:jc w:val="center"/>
      </w:pPr>
      <w:r>
        <w:rPr>
          <w:noProof/>
          <w:lang w:val="de-DE" w:eastAsia="de-DE"/>
        </w:rPr>
        <w:lastRenderedPageBreak/>
        <w:drawing>
          <wp:inline distT="0" distB="0" distL="0" distR="0" wp14:anchorId="63ABC8B6" wp14:editId="503FDF2F">
            <wp:extent cx="3344136" cy="4336589"/>
            <wp:effectExtent l="19050" t="0" r="8664" b="0"/>
            <wp:docPr id="343" name="Bild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5"/>
                    <a:srcRect/>
                    <a:stretch>
                      <a:fillRect/>
                    </a:stretch>
                  </pic:blipFill>
                  <pic:spPr bwMode="auto">
                    <a:xfrm>
                      <a:off x="0" y="0"/>
                      <a:ext cx="3345710" cy="4338630"/>
                    </a:xfrm>
                    <a:prstGeom prst="rect">
                      <a:avLst/>
                    </a:prstGeom>
                    <a:noFill/>
                    <a:ln w="9525">
                      <a:noFill/>
                      <a:miter lim="800000"/>
                      <a:headEnd/>
                      <a:tailEnd/>
                    </a:ln>
                  </pic:spPr>
                </pic:pic>
              </a:graphicData>
            </a:graphic>
          </wp:inline>
        </w:drawing>
      </w:r>
    </w:p>
    <w:p w14:paraId="67D978E1" w14:textId="5A1CDD48" w:rsidR="00704FBB" w:rsidRPr="003E61F8" w:rsidRDefault="00704FBB" w:rsidP="003E61F8">
      <w:pPr>
        <w:pStyle w:val="FigureCaption"/>
      </w:pPr>
      <w:bookmarkStart w:id="287" w:name="_Toc511379039"/>
      <w:bookmarkStart w:id="288" w:name="_Toc520987216"/>
      <w:r w:rsidRPr="003E61F8">
        <w:t xml:space="preserve">Figure </w:t>
      </w:r>
      <w:r w:rsidR="00ED391E" w:rsidRPr="003E61F8">
        <w:fldChar w:fldCharType="begin"/>
      </w:r>
      <w:r w:rsidR="00E06EEF" w:rsidRPr="003E61F8">
        <w:instrText xml:space="preserve"> STYLEREF 1 \s </w:instrText>
      </w:r>
      <w:r w:rsidR="00ED391E" w:rsidRPr="003E61F8">
        <w:fldChar w:fldCharType="separate"/>
      </w:r>
      <w:r w:rsidR="00D4118B">
        <w:rPr>
          <w:noProof/>
        </w:rPr>
        <w:t>5</w:t>
      </w:r>
      <w:r w:rsidR="00ED391E" w:rsidRPr="003E61F8">
        <w:fldChar w:fldCharType="end"/>
      </w:r>
      <w:r w:rsidR="00E06EEF" w:rsidRPr="003E61F8">
        <w:noBreakHyphen/>
      </w:r>
      <w:r w:rsidR="00ED391E" w:rsidRPr="003E61F8">
        <w:fldChar w:fldCharType="begin"/>
      </w:r>
      <w:r w:rsidR="00E06EEF" w:rsidRPr="003E61F8">
        <w:instrText xml:space="preserve"> SEQ Figure \* ARABIC \s 1 </w:instrText>
      </w:r>
      <w:r w:rsidR="00ED391E" w:rsidRPr="003E61F8">
        <w:fldChar w:fldCharType="separate"/>
      </w:r>
      <w:r w:rsidR="00D4118B">
        <w:rPr>
          <w:noProof/>
        </w:rPr>
        <w:t>25</w:t>
      </w:r>
      <w:r w:rsidR="00ED391E" w:rsidRPr="003E61F8">
        <w:fldChar w:fldCharType="end"/>
      </w:r>
      <w:r w:rsidRPr="003E61F8">
        <w:t>: Importing a Model</w:t>
      </w:r>
      <w:r w:rsidR="001C4EE6" w:rsidRPr="003E61F8">
        <w:t xml:space="preserve"> (2)</w:t>
      </w:r>
      <w:bookmarkEnd w:id="287"/>
      <w:bookmarkEnd w:id="288"/>
    </w:p>
    <w:p w14:paraId="1CFF3CE9" w14:textId="5AEBDF10" w:rsidR="00B07A50" w:rsidRDefault="00704FBB" w:rsidP="000E53F4">
      <w:r>
        <w:t xml:space="preserve">THEN select </w:t>
      </w:r>
      <w:r w:rsidR="00B07A50">
        <w:t xml:space="preserve">the option </w:t>
      </w:r>
      <w:r w:rsidR="00025AAA">
        <w:rPr>
          <w:noProof/>
          <w:lang w:val="de-DE" w:eastAsia="de-DE"/>
        </w:rPr>
        <w:drawing>
          <wp:inline distT="0" distB="0" distL="0" distR="0" wp14:anchorId="3D61F70D" wp14:editId="724F738E">
            <wp:extent cx="1699260" cy="172720"/>
            <wp:effectExtent l="19050" t="0" r="0" b="0"/>
            <wp:docPr id="196"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6"/>
                    <a:srcRect/>
                    <a:stretch>
                      <a:fillRect/>
                    </a:stretch>
                  </pic:blipFill>
                  <pic:spPr bwMode="auto">
                    <a:xfrm>
                      <a:off x="0" y="0"/>
                      <a:ext cx="1699260" cy="172720"/>
                    </a:xfrm>
                    <a:prstGeom prst="rect">
                      <a:avLst/>
                    </a:prstGeom>
                    <a:noFill/>
                    <a:ln w="9525">
                      <a:noFill/>
                      <a:miter lim="800000"/>
                      <a:headEnd/>
                      <a:tailEnd/>
                    </a:ln>
                  </pic:spPr>
                </pic:pic>
              </a:graphicData>
            </a:graphic>
          </wp:inline>
        </w:drawing>
      </w:r>
      <w:r w:rsidR="00B07A50">
        <w:t xml:space="preserve"> if the </w:t>
      </w:r>
      <w:r w:rsidR="006E40DA">
        <w:t>model</w:t>
      </w:r>
      <w:r w:rsidR="00B07A50">
        <w:t xml:space="preserve"> files </w:t>
      </w:r>
      <w:r w:rsidR="006475F5">
        <w:t xml:space="preserve">shall be </w:t>
      </w:r>
      <w:r w:rsidR="00B07A50">
        <w:t xml:space="preserve">copied into </w:t>
      </w:r>
      <w:r w:rsidR="006475F5">
        <w:t>the</w:t>
      </w:r>
      <w:r w:rsidR="00B07A50">
        <w:t xml:space="preserve"> workspace, otherwise Papyrus </w:t>
      </w:r>
      <w:r w:rsidR="00794695">
        <w:t xml:space="preserve">only creates a pointer and </w:t>
      </w:r>
      <w:r w:rsidR="00B07A50">
        <w:t>works with the files co</w:t>
      </w:r>
      <w:r w:rsidR="00794695">
        <w:t>ntained in the extracted folder:</w:t>
      </w:r>
      <w:r w:rsidR="00794695">
        <w:br/>
      </w:r>
      <w:r w:rsidR="00794695">
        <w:rPr>
          <w:noProof/>
          <w:lang w:val="de-DE" w:eastAsia="de-DE"/>
        </w:rPr>
        <w:drawing>
          <wp:inline distT="0" distB="0" distL="0" distR="0" wp14:anchorId="6D10F383" wp14:editId="3E5ADC34">
            <wp:extent cx="1763395" cy="646430"/>
            <wp:effectExtent l="19050" t="0" r="8255" b="0"/>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srcRect/>
                    <a:stretch>
                      <a:fillRect/>
                    </a:stretch>
                  </pic:blipFill>
                  <pic:spPr bwMode="auto">
                    <a:xfrm>
                      <a:off x="0" y="0"/>
                      <a:ext cx="1763395" cy="646430"/>
                    </a:xfrm>
                    <a:prstGeom prst="rect">
                      <a:avLst/>
                    </a:prstGeom>
                    <a:noFill/>
                    <a:ln w="9525">
                      <a:noFill/>
                      <a:miter lim="800000"/>
                      <a:headEnd/>
                      <a:tailEnd/>
                    </a:ln>
                  </pic:spPr>
                </pic:pic>
              </a:graphicData>
            </a:graphic>
          </wp:inline>
        </w:drawing>
      </w:r>
    </w:p>
    <w:p w14:paraId="06D08313" w14:textId="77777777" w:rsidR="00B07A50" w:rsidRDefault="00B07A50" w:rsidP="000E53F4">
      <w:r>
        <w:t xml:space="preserve">Click </w:t>
      </w:r>
      <w:r w:rsidR="00025AAA">
        <w:rPr>
          <w:noProof/>
          <w:lang w:val="de-DE" w:eastAsia="de-DE"/>
        </w:rPr>
        <w:drawing>
          <wp:inline distT="0" distB="0" distL="0" distR="0" wp14:anchorId="3EBE9B38" wp14:editId="31559580">
            <wp:extent cx="688316" cy="193850"/>
            <wp:effectExtent l="19050" t="0" r="0" b="0"/>
            <wp:docPr id="199"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8"/>
                    <a:srcRect/>
                    <a:stretch>
                      <a:fillRect/>
                    </a:stretch>
                  </pic:blipFill>
                  <pic:spPr bwMode="auto">
                    <a:xfrm>
                      <a:off x="0" y="0"/>
                      <a:ext cx="688382" cy="193869"/>
                    </a:xfrm>
                    <a:prstGeom prst="rect">
                      <a:avLst/>
                    </a:prstGeom>
                    <a:noFill/>
                    <a:ln w="9525">
                      <a:noFill/>
                      <a:miter lim="800000"/>
                      <a:headEnd/>
                      <a:tailEnd/>
                    </a:ln>
                  </pic:spPr>
                </pic:pic>
              </a:graphicData>
            </a:graphic>
          </wp:inline>
        </w:drawing>
      </w:r>
      <w:r>
        <w:t>.</w:t>
      </w:r>
    </w:p>
    <w:p w14:paraId="08412DDF" w14:textId="77777777" w:rsidR="001C4EE6" w:rsidRDefault="001C4EE6" w:rsidP="000E53F4">
      <w:r>
        <w:t>Note:</w:t>
      </w:r>
      <w:r>
        <w:br/>
        <w:t>The profile/model files can be located anywhere on the PC. It is not necessary to copy the files into the workspace-folder.</w:t>
      </w:r>
    </w:p>
    <w:p w14:paraId="00F8D9BB" w14:textId="77777777" w:rsidR="00B07A50" w:rsidRPr="00794695" w:rsidRDefault="00794695" w:rsidP="000E53F4">
      <w:r>
        <w:t xml:space="preserve">A double click </w:t>
      </w:r>
      <w:r w:rsidR="00C74EC2">
        <w:t xml:space="preserve">e.g., </w:t>
      </w:r>
      <w:r>
        <w:t xml:space="preserve">on </w:t>
      </w:r>
      <w:r w:rsidR="004B68B9">
        <w:rPr>
          <w:noProof/>
          <w:lang w:val="de-DE" w:eastAsia="de-DE"/>
        </w:rPr>
        <w:drawing>
          <wp:inline distT="0" distB="0" distL="0" distR="0" wp14:anchorId="3B552764" wp14:editId="4CD503A4">
            <wp:extent cx="866775" cy="209550"/>
            <wp:effectExtent l="19050" t="0" r="9525" b="0"/>
            <wp:docPr id="225"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794695">
        <w:t xml:space="preserve"> </w:t>
      </w:r>
      <w:r w:rsidR="00AC3D55">
        <w:t xml:space="preserve">in the </w:t>
      </w:r>
      <w:r w:rsidR="00443B26">
        <w:rPr>
          <w:noProof/>
          <w:lang w:val="de-DE" w:eastAsia="de-DE"/>
        </w:rPr>
        <w:drawing>
          <wp:inline distT="0" distB="0" distL="0" distR="0" wp14:anchorId="22F97C07" wp14:editId="5817DD07">
            <wp:extent cx="1198880" cy="180975"/>
            <wp:effectExtent l="19050" t="0" r="1270" b="0"/>
            <wp:docPr id="136"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rsidR="00AC3D55">
        <w:t xml:space="preserve"> </w:t>
      </w:r>
      <w:r w:rsidR="00721EEA" w:rsidRPr="00794695">
        <w:t xml:space="preserve">opens the </w:t>
      </w:r>
      <w:r w:rsidR="00027779">
        <w:t>Xxx</w:t>
      </w:r>
      <w:r w:rsidR="00721EEA">
        <w:t xml:space="preserve">Model </w:t>
      </w:r>
      <w:r>
        <w:t xml:space="preserve">in the </w:t>
      </w:r>
      <w:r w:rsidR="00192A0D">
        <w:rPr>
          <w:noProof/>
          <w:lang w:val="de-DE" w:eastAsia="de-DE"/>
        </w:rPr>
        <w:drawing>
          <wp:inline distT="0" distB="0" distL="0" distR="0" wp14:anchorId="26873022" wp14:editId="2B4E52FB">
            <wp:extent cx="1147445" cy="172720"/>
            <wp:effectExtent l="19050" t="0" r="0" b="0"/>
            <wp:docPr id="146" name="Bild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0"/>
                    <a:srcRect/>
                    <a:stretch>
                      <a:fillRect/>
                    </a:stretch>
                  </pic:blipFill>
                  <pic:spPr bwMode="auto">
                    <a:xfrm>
                      <a:off x="0" y="0"/>
                      <a:ext cx="1147445" cy="172720"/>
                    </a:xfrm>
                    <a:prstGeom prst="rect">
                      <a:avLst/>
                    </a:prstGeom>
                    <a:noFill/>
                    <a:ln w="9525">
                      <a:noFill/>
                      <a:miter lim="800000"/>
                      <a:headEnd/>
                      <a:tailEnd/>
                    </a:ln>
                  </pic:spPr>
                </pic:pic>
              </a:graphicData>
            </a:graphic>
          </wp:inline>
        </w:drawing>
      </w:r>
      <w:r w:rsidRPr="00794695">
        <w:t>:</w:t>
      </w:r>
    </w:p>
    <w:p w14:paraId="65C590E1" w14:textId="77777777" w:rsidR="00794695" w:rsidRDefault="004B68B9" w:rsidP="00794695">
      <w:pPr>
        <w:jc w:val="center"/>
      </w:pPr>
      <w:r>
        <w:rPr>
          <w:noProof/>
          <w:lang w:val="de-DE" w:eastAsia="de-DE"/>
        </w:rPr>
        <w:lastRenderedPageBreak/>
        <w:drawing>
          <wp:inline distT="0" distB="0" distL="0" distR="0" wp14:anchorId="76D23DB9" wp14:editId="7A96DA8A">
            <wp:extent cx="3133725" cy="2952750"/>
            <wp:effectExtent l="19050" t="0" r="9525" b="0"/>
            <wp:docPr id="230"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srcRect/>
                    <a:stretch>
                      <a:fillRect/>
                    </a:stretch>
                  </pic:blipFill>
                  <pic:spPr bwMode="auto">
                    <a:xfrm>
                      <a:off x="0" y="0"/>
                      <a:ext cx="3133725" cy="2952750"/>
                    </a:xfrm>
                    <a:prstGeom prst="rect">
                      <a:avLst/>
                    </a:prstGeom>
                    <a:noFill/>
                    <a:ln w="9525">
                      <a:noFill/>
                      <a:miter lim="800000"/>
                      <a:headEnd/>
                      <a:tailEnd/>
                    </a:ln>
                  </pic:spPr>
                </pic:pic>
              </a:graphicData>
            </a:graphic>
          </wp:inline>
        </w:drawing>
      </w:r>
    </w:p>
    <w:p w14:paraId="6753FF8C" w14:textId="2A91D180" w:rsidR="00794695" w:rsidRDefault="00794695" w:rsidP="003E61F8">
      <w:pPr>
        <w:pStyle w:val="FigureCaption"/>
      </w:pPr>
      <w:bookmarkStart w:id="289" w:name="_Toc511379040"/>
      <w:bookmarkStart w:id="290" w:name="_Toc520987217"/>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26</w:t>
      </w:r>
      <w:r w:rsidR="00ED391E">
        <w:fldChar w:fldCharType="end"/>
      </w:r>
      <w:r>
        <w:t xml:space="preserve">: </w:t>
      </w:r>
      <w:r w:rsidR="00AC3D55">
        <w:t>Open a Mo</w:t>
      </w:r>
      <w:r>
        <w:t>del</w:t>
      </w:r>
      <w:bookmarkEnd w:id="289"/>
      <w:bookmarkEnd w:id="290"/>
    </w:p>
    <w:p w14:paraId="1C7F942C" w14:textId="77777777" w:rsidR="00AC3D55" w:rsidRPr="00794695" w:rsidRDefault="00AC3D55" w:rsidP="003E61F8">
      <w:r>
        <w:t>Now the model</w:t>
      </w:r>
      <w:r w:rsidR="006475F5">
        <w:t xml:space="preserve"> can be used</w:t>
      </w:r>
      <w:r>
        <w:t>.</w:t>
      </w:r>
    </w:p>
    <w:p w14:paraId="65642E8E" w14:textId="77777777" w:rsidR="00C73C32" w:rsidRDefault="00C73C32" w:rsidP="00C73C32"/>
    <w:p w14:paraId="27EDCDEA" w14:textId="7B4C8817" w:rsidR="00492B91" w:rsidRDefault="00492B91" w:rsidP="00DF621F">
      <w:pPr>
        <w:pStyle w:val="berschrift2"/>
      </w:pPr>
      <w:bookmarkStart w:id="291" w:name="_Ref511377690"/>
      <w:bookmarkStart w:id="292" w:name="_Toc511379135"/>
      <w:bookmarkStart w:id="293" w:name="_Toc520987120"/>
      <w:bookmarkStart w:id="294" w:name="_Ref412193465"/>
      <w:bookmarkStart w:id="295" w:name="_Toc434504803"/>
      <w:bookmarkStart w:id="296" w:name="_Toc434505250"/>
      <w:r>
        <w:t>Importing Common Models into a Model</w:t>
      </w:r>
      <w:bookmarkEnd w:id="291"/>
      <w:bookmarkEnd w:id="292"/>
      <w:bookmarkEnd w:id="293"/>
    </w:p>
    <w:p w14:paraId="757F46A6" w14:textId="77777777" w:rsidR="00492B91" w:rsidRDefault="00492B91" w:rsidP="00492B91">
      <w:pPr>
        <w:rPr>
          <w:noProof/>
          <w:lang w:eastAsia="de-DE"/>
        </w:rPr>
      </w:pPr>
      <w:r>
        <w:rPr>
          <w:noProof/>
          <w:lang w:eastAsia="de-DE"/>
        </w:rPr>
        <w:t>It may be necessary to import t</w:t>
      </w:r>
      <w:r w:rsidRPr="009F1672">
        <w:rPr>
          <w:noProof/>
          <w:lang w:eastAsia="de-DE"/>
        </w:rPr>
        <w:t>he common UML Primitive Types (i.e., Boolean, Integer, String).</w:t>
      </w:r>
      <w:r>
        <w:rPr>
          <w:noProof/>
          <w:lang w:eastAsia="de-DE"/>
        </w:rPr>
        <w:t xml:space="preserve"> This can be done by a right-click on the model pacakge </w:t>
      </w:r>
      <w:r>
        <w:rPr>
          <w:noProof/>
          <w:lang w:val="de-DE" w:eastAsia="de-DE"/>
        </w:rPr>
        <w:drawing>
          <wp:inline distT="0" distB="0" distL="0" distR="0" wp14:anchorId="3046F7C5" wp14:editId="2D9C1A8F">
            <wp:extent cx="742950" cy="200025"/>
            <wp:effectExtent l="19050" t="0" r="0" b="0"/>
            <wp:docPr id="108"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2"/>
                    <a:srcRect/>
                    <a:stretch>
                      <a:fillRect/>
                    </a:stretch>
                  </pic:blipFill>
                  <pic:spPr bwMode="auto">
                    <a:xfrm>
                      <a:off x="0" y="0"/>
                      <a:ext cx="742950" cy="200025"/>
                    </a:xfrm>
                    <a:prstGeom prst="rect">
                      <a:avLst/>
                    </a:prstGeom>
                    <a:noFill/>
                    <a:ln w="9525">
                      <a:noFill/>
                      <a:miter lim="800000"/>
                      <a:headEnd/>
                      <a:tailEnd/>
                    </a:ln>
                  </pic:spPr>
                </pic:pic>
              </a:graphicData>
            </a:graphic>
          </wp:inline>
        </w:drawing>
      </w:r>
      <w:r>
        <w:rPr>
          <w:noProof/>
          <w:lang w:eastAsia="de-DE"/>
        </w:rPr>
        <w:t xml:space="preserve"> then going to </w:t>
      </w:r>
      <w:r>
        <w:rPr>
          <w:noProof/>
          <w:lang w:val="de-DE" w:eastAsia="de-DE"/>
        </w:rPr>
        <w:drawing>
          <wp:inline distT="0" distB="0" distL="0" distR="0" wp14:anchorId="58B39931" wp14:editId="7D08E44F">
            <wp:extent cx="638175" cy="133350"/>
            <wp:effectExtent l="19050" t="0" r="9525" b="0"/>
            <wp:docPr id="112"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srcRect/>
                    <a:stretch>
                      <a:fillRect/>
                    </a:stretch>
                  </pic:blipFill>
                  <pic:spPr bwMode="auto">
                    <a:xfrm>
                      <a:off x="0" y="0"/>
                      <a:ext cx="638175" cy="133350"/>
                    </a:xfrm>
                    <a:prstGeom prst="rect">
                      <a:avLst/>
                    </a:prstGeom>
                    <a:noFill/>
                    <a:ln w="9525">
                      <a:noFill/>
                      <a:miter lim="800000"/>
                      <a:headEnd/>
                      <a:tailEnd/>
                    </a:ln>
                  </pic:spPr>
                </pic:pic>
              </a:graphicData>
            </a:graphic>
          </wp:inline>
        </w:drawing>
      </w:r>
      <w:r>
        <w:rPr>
          <w:noProof/>
          <w:lang w:eastAsia="de-DE"/>
        </w:rPr>
        <w:t xml:space="preserve"> / </w:t>
      </w:r>
      <w:r>
        <w:rPr>
          <w:noProof/>
          <w:lang w:val="de-DE" w:eastAsia="de-DE"/>
        </w:rPr>
        <w:drawing>
          <wp:inline distT="0" distB="0" distL="0" distR="0" wp14:anchorId="592BA009" wp14:editId="79A7647D">
            <wp:extent cx="1628775" cy="133350"/>
            <wp:effectExtent l="19050" t="0" r="9525" b="0"/>
            <wp:docPr id="11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a:srcRect/>
                    <a:stretch>
                      <a:fillRect/>
                    </a:stretch>
                  </pic:blipFill>
                  <pic:spPr bwMode="auto">
                    <a:xfrm>
                      <a:off x="0" y="0"/>
                      <a:ext cx="1628775" cy="133350"/>
                    </a:xfrm>
                    <a:prstGeom prst="rect">
                      <a:avLst/>
                    </a:prstGeom>
                    <a:noFill/>
                    <a:ln w="9525">
                      <a:noFill/>
                      <a:miter lim="800000"/>
                      <a:headEnd/>
                      <a:tailEnd/>
                    </a:ln>
                  </pic:spPr>
                </pic:pic>
              </a:graphicData>
            </a:graphic>
          </wp:inline>
        </w:drawing>
      </w:r>
      <w:r>
        <w:rPr>
          <w:noProof/>
          <w:lang w:eastAsia="de-DE"/>
        </w:rPr>
        <w:t xml:space="preserve"> and then select </w:t>
      </w:r>
      <w:r>
        <w:rPr>
          <w:noProof/>
          <w:lang w:val="de-DE" w:eastAsia="de-DE"/>
        </w:rPr>
        <w:drawing>
          <wp:inline distT="0" distB="0" distL="0" distR="0" wp14:anchorId="25C70CD8" wp14:editId="604470A4">
            <wp:extent cx="1190625" cy="162560"/>
            <wp:effectExtent l="19050" t="0" r="9525" b="0"/>
            <wp:docPr id="115" name="Bild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5"/>
                    <a:srcRect/>
                    <a:stretch>
                      <a:fillRect/>
                    </a:stretch>
                  </pic:blipFill>
                  <pic:spPr bwMode="auto">
                    <a:xfrm>
                      <a:off x="0" y="0"/>
                      <a:ext cx="1190625" cy="162560"/>
                    </a:xfrm>
                    <a:prstGeom prst="rect">
                      <a:avLst/>
                    </a:prstGeom>
                    <a:noFill/>
                    <a:ln w="9525">
                      <a:noFill/>
                      <a:miter lim="800000"/>
                      <a:headEnd/>
                      <a:tailEnd/>
                    </a:ln>
                  </pic:spPr>
                </pic:pic>
              </a:graphicData>
            </a:graphic>
          </wp:inline>
        </w:drawing>
      </w:r>
      <w:r>
        <w:rPr>
          <w:noProof/>
          <w:lang w:eastAsia="de-DE"/>
        </w:rPr>
        <w:t>:</w:t>
      </w:r>
    </w:p>
    <w:p w14:paraId="2EC64644" w14:textId="77777777" w:rsidR="00492B91" w:rsidRPr="00222896" w:rsidRDefault="00492B91" w:rsidP="00492B91">
      <w:pPr>
        <w:jc w:val="center"/>
        <w:rPr>
          <w:noProof/>
          <w:lang w:eastAsia="de-DE"/>
        </w:rPr>
      </w:pPr>
      <w:r>
        <w:rPr>
          <w:noProof/>
          <w:lang w:val="de-DE" w:eastAsia="de-DE"/>
        </w:rPr>
        <w:lastRenderedPageBreak/>
        <w:drawing>
          <wp:inline distT="0" distB="0" distL="0" distR="0" wp14:anchorId="3CA229EE" wp14:editId="342F6DF2">
            <wp:extent cx="3600450" cy="3255876"/>
            <wp:effectExtent l="19050" t="0" r="0" b="0"/>
            <wp:docPr id="124"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srcRect/>
                    <a:stretch>
                      <a:fillRect/>
                    </a:stretch>
                  </pic:blipFill>
                  <pic:spPr bwMode="auto">
                    <a:xfrm>
                      <a:off x="0" y="0"/>
                      <a:ext cx="3607567" cy="3262312"/>
                    </a:xfrm>
                    <a:prstGeom prst="rect">
                      <a:avLst/>
                    </a:prstGeom>
                    <a:noFill/>
                    <a:ln w="9525">
                      <a:noFill/>
                      <a:miter lim="800000"/>
                      <a:headEnd/>
                      <a:tailEnd/>
                    </a:ln>
                  </pic:spPr>
                </pic:pic>
              </a:graphicData>
            </a:graphic>
          </wp:inline>
        </w:drawing>
      </w:r>
      <w:r>
        <w:rPr>
          <w:noProof/>
          <w:lang w:eastAsia="de-DE"/>
        </w:rPr>
        <w:t xml:space="preserve"> </w:t>
      </w:r>
      <w:r>
        <w:rPr>
          <w:noProof/>
          <w:lang w:eastAsia="de-DE"/>
        </w:rPr>
        <w:sym w:font="Wingdings" w:char="F0E0"/>
      </w:r>
      <w:r>
        <w:rPr>
          <w:noProof/>
          <w:lang w:eastAsia="de-DE"/>
        </w:rPr>
        <w:t xml:space="preserve"> </w:t>
      </w:r>
      <w:r>
        <w:rPr>
          <w:noProof/>
          <w:lang w:val="de-DE" w:eastAsia="de-DE"/>
        </w:rPr>
        <w:drawing>
          <wp:inline distT="0" distB="0" distL="0" distR="0" wp14:anchorId="1A99B8A1" wp14:editId="164CB88E">
            <wp:extent cx="1605961" cy="1924050"/>
            <wp:effectExtent l="19050" t="0" r="0" b="0"/>
            <wp:docPr id="125"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a:srcRect/>
                    <a:stretch>
                      <a:fillRect/>
                    </a:stretch>
                  </pic:blipFill>
                  <pic:spPr bwMode="auto">
                    <a:xfrm>
                      <a:off x="0" y="0"/>
                      <a:ext cx="1605961" cy="1924050"/>
                    </a:xfrm>
                    <a:prstGeom prst="rect">
                      <a:avLst/>
                    </a:prstGeom>
                    <a:noFill/>
                    <a:ln w="9525">
                      <a:noFill/>
                      <a:miter lim="800000"/>
                      <a:headEnd/>
                      <a:tailEnd/>
                    </a:ln>
                  </pic:spPr>
                </pic:pic>
              </a:graphicData>
            </a:graphic>
          </wp:inline>
        </w:drawing>
      </w:r>
    </w:p>
    <w:p w14:paraId="07827134" w14:textId="0D200443" w:rsidR="00492B91" w:rsidRDefault="00492B91" w:rsidP="00492B91">
      <w:pPr>
        <w:pStyle w:val="FigureCaption"/>
      </w:pPr>
      <w:bookmarkStart w:id="297" w:name="_Toc511379041"/>
      <w:bookmarkStart w:id="298" w:name="_Toc520987218"/>
      <w:r>
        <w:t xml:space="preserve">Figure </w:t>
      </w:r>
      <w:fldSimple w:instr=" STYLEREF 1 \s ">
        <w:r w:rsidR="00D4118B">
          <w:rPr>
            <w:noProof/>
          </w:rPr>
          <w:t>5</w:t>
        </w:r>
      </w:fldSimple>
      <w:r>
        <w:noBreakHyphen/>
      </w:r>
      <w:fldSimple w:instr=" SEQ Figure \* ARABIC \s 1 ">
        <w:r w:rsidR="00D4118B">
          <w:rPr>
            <w:noProof/>
          </w:rPr>
          <w:t>27</w:t>
        </w:r>
      </w:fldSimple>
      <w:r>
        <w:t xml:space="preserve">: Importing </w:t>
      </w:r>
      <w:r w:rsidRPr="009F1672">
        <w:t>UML Primitive Types</w:t>
      </w:r>
      <w:bookmarkEnd w:id="297"/>
      <w:bookmarkEnd w:id="298"/>
    </w:p>
    <w:p w14:paraId="323D8AD8" w14:textId="77777777" w:rsidR="00492B91" w:rsidRDefault="00492B91" w:rsidP="00492B91">
      <w:pPr>
        <w:rPr>
          <w:noProof/>
          <w:lang w:eastAsia="de-DE"/>
        </w:rPr>
      </w:pPr>
      <w:r>
        <w:rPr>
          <w:noProof/>
          <w:lang w:eastAsia="de-DE"/>
        </w:rPr>
        <w:t xml:space="preserve">It may also be necessary </w:t>
      </w:r>
      <w:r>
        <w:t>to relate artifacts in the sub-module to artifacts defined in the core model</w:t>
      </w:r>
      <w:r w:rsidRPr="009F1672">
        <w:rPr>
          <w:noProof/>
          <w:lang w:eastAsia="de-DE"/>
        </w:rPr>
        <w:t>.</w:t>
      </w:r>
      <w:r>
        <w:rPr>
          <w:noProof/>
          <w:lang w:eastAsia="de-DE"/>
        </w:rPr>
        <w:t xml:space="preserve"> This can be done by a right-click on the model package </w:t>
      </w:r>
      <w:r>
        <w:rPr>
          <w:noProof/>
          <w:lang w:val="de-DE" w:eastAsia="de-DE"/>
        </w:rPr>
        <w:drawing>
          <wp:inline distT="0" distB="0" distL="0" distR="0" wp14:anchorId="1850DEAE" wp14:editId="717B6A70">
            <wp:extent cx="714375" cy="123825"/>
            <wp:effectExtent l="19050" t="0" r="9525" b="0"/>
            <wp:docPr id="139"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srcRect/>
                    <a:stretch>
                      <a:fillRect/>
                    </a:stretch>
                  </pic:blipFill>
                  <pic:spPr bwMode="auto">
                    <a:xfrm>
                      <a:off x="0" y="0"/>
                      <a:ext cx="714375" cy="123825"/>
                    </a:xfrm>
                    <a:prstGeom prst="rect">
                      <a:avLst/>
                    </a:prstGeom>
                    <a:noFill/>
                    <a:ln w="9525">
                      <a:noFill/>
                      <a:miter lim="800000"/>
                      <a:headEnd/>
                      <a:tailEnd/>
                    </a:ln>
                  </pic:spPr>
                </pic:pic>
              </a:graphicData>
            </a:graphic>
          </wp:inline>
        </w:drawing>
      </w:r>
      <w:r>
        <w:rPr>
          <w:noProof/>
          <w:lang w:eastAsia="de-DE"/>
        </w:rPr>
        <w:t xml:space="preserve"> then </w:t>
      </w:r>
      <w:r>
        <w:t xml:space="preserve">via </w:t>
      </w:r>
      <w:r>
        <w:rPr>
          <w:noProof/>
          <w:lang w:val="de-DE" w:eastAsia="de-DE"/>
        </w:rPr>
        <w:drawing>
          <wp:inline distT="0" distB="0" distL="0" distR="0" wp14:anchorId="26AF317E" wp14:editId="2A0A6A58">
            <wp:extent cx="704850" cy="171450"/>
            <wp:effectExtent l="19050" t="0" r="0" b="0"/>
            <wp:docPr id="1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srcRect/>
                    <a:stretch>
                      <a:fillRect/>
                    </a:stretch>
                  </pic:blipFill>
                  <pic:spPr bwMode="auto">
                    <a:xfrm>
                      <a:off x="0" y="0"/>
                      <a:ext cx="704850" cy="171450"/>
                    </a:xfrm>
                    <a:prstGeom prst="rect">
                      <a:avLst/>
                    </a:prstGeom>
                    <a:noFill/>
                    <a:ln w="9525">
                      <a:noFill/>
                      <a:miter lim="800000"/>
                      <a:headEnd/>
                      <a:tailEnd/>
                    </a:ln>
                  </pic:spPr>
                </pic:pic>
              </a:graphicData>
            </a:graphic>
          </wp:inline>
        </w:drawing>
      </w:r>
      <w:r>
        <w:t xml:space="preserve"> and </w:t>
      </w:r>
      <w:r>
        <w:rPr>
          <w:noProof/>
          <w:lang w:val="de-DE" w:eastAsia="de-DE"/>
        </w:rPr>
        <w:drawing>
          <wp:inline distT="0" distB="0" distL="0" distR="0" wp14:anchorId="6C9E74F4" wp14:editId="15F99D51">
            <wp:extent cx="2066925" cy="152400"/>
            <wp:effectExtent l="19050" t="0" r="9525" b="0"/>
            <wp:docPr id="142"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srcRect/>
                    <a:stretch>
                      <a:fillRect/>
                    </a:stretch>
                  </pic:blipFill>
                  <pic:spPr bwMode="auto">
                    <a:xfrm>
                      <a:off x="0" y="0"/>
                      <a:ext cx="2066925" cy="152400"/>
                    </a:xfrm>
                    <a:prstGeom prst="rect">
                      <a:avLst/>
                    </a:prstGeom>
                    <a:noFill/>
                    <a:ln w="9525">
                      <a:noFill/>
                      <a:miter lim="800000"/>
                      <a:headEnd/>
                      <a:tailEnd/>
                    </a:ln>
                  </pic:spPr>
                </pic:pic>
              </a:graphicData>
            </a:graphic>
          </wp:inline>
        </w:drawing>
      </w:r>
      <w:r>
        <w:t xml:space="preserve"> select </w:t>
      </w:r>
      <w:r>
        <w:rPr>
          <w:noProof/>
          <w:lang w:val="de-DE" w:eastAsia="de-DE"/>
        </w:rPr>
        <w:drawing>
          <wp:inline distT="0" distB="0" distL="0" distR="0" wp14:anchorId="2414FCD3" wp14:editId="543400AB">
            <wp:extent cx="2047875" cy="180975"/>
            <wp:effectExtent l="19050" t="0" r="9525" b="0"/>
            <wp:docPr id="144"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srcRect/>
                    <a:stretch>
                      <a:fillRect/>
                    </a:stretch>
                  </pic:blipFill>
                  <pic:spPr bwMode="auto">
                    <a:xfrm>
                      <a:off x="0" y="0"/>
                      <a:ext cx="2047875" cy="180975"/>
                    </a:xfrm>
                    <a:prstGeom prst="rect">
                      <a:avLst/>
                    </a:prstGeom>
                    <a:noFill/>
                    <a:ln w="9525">
                      <a:noFill/>
                      <a:miter lim="800000"/>
                      <a:headEnd/>
                      <a:tailEnd/>
                    </a:ln>
                  </pic:spPr>
                </pic:pic>
              </a:graphicData>
            </a:graphic>
          </wp:inline>
        </w:drawing>
      </w:r>
      <w:r>
        <w:t xml:space="preserve"> / </w:t>
      </w:r>
      <w:r>
        <w:rPr>
          <w:noProof/>
          <w:lang w:val="de-DE" w:eastAsia="de-DE"/>
        </w:rPr>
        <w:drawing>
          <wp:inline distT="0" distB="0" distL="0" distR="0" wp14:anchorId="6A0A8E0A" wp14:editId="31F80162">
            <wp:extent cx="1028700" cy="190500"/>
            <wp:effectExtent l="19050" t="0" r="0" b="0"/>
            <wp:docPr id="149"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a:srcRect/>
                    <a:stretch>
                      <a:fillRect/>
                    </a:stretch>
                  </pic:blipFill>
                  <pic:spPr bwMode="auto">
                    <a:xfrm>
                      <a:off x="0" y="0"/>
                      <a:ext cx="1028700" cy="190500"/>
                    </a:xfrm>
                    <a:prstGeom prst="rect">
                      <a:avLst/>
                    </a:prstGeom>
                    <a:noFill/>
                    <a:ln w="9525">
                      <a:noFill/>
                      <a:miter lim="800000"/>
                      <a:headEnd/>
                      <a:tailEnd/>
                    </a:ln>
                  </pic:spPr>
                </pic:pic>
              </a:graphicData>
            </a:graphic>
          </wp:inline>
        </w:drawing>
      </w:r>
      <w:r>
        <w:rPr>
          <w:noProof/>
          <w:lang w:eastAsia="de-DE"/>
        </w:rPr>
        <w:t>:</w:t>
      </w:r>
    </w:p>
    <w:p w14:paraId="7E0447B9" w14:textId="77777777" w:rsidR="00492B91" w:rsidRPr="00222896" w:rsidRDefault="00492B91" w:rsidP="00492B91">
      <w:pPr>
        <w:jc w:val="center"/>
        <w:rPr>
          <w:noProof/>
          <w:lang w:eastAsia="de-DE"/>
        </w:rPr>
      </w:pPr>
      <w:r>
        <w:rPr>
          <w:noProof/>
          <w:lang w:val="de-DE" w:eastAsia="de-DE"/>
        </w:rPr>
        <w:lastRenderedPageBreak/>
        <w:drawing>
          <wp:inline distT="0" distB="0" distL="0" distR="0" wp14:anchorId="1259C7B9" wp14:editId="194FC3C0">
            <wp:extent cx="4314825" cy="4410075"/>
            <wp:effectExtent l="19050" t="0" r="9525" b="0"/>
            <wp:docPr id="150"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srcRect/>
                    <a:stretch>
                      <a:fillRect/>
                    </a:stretch>
                  </pic:blipFill>
                  <pic:spPr bwMode="auto">
                    <a:xfrm>
                      <a:off x="0" y="0"/>
                      <a:ext cx="4314825" cy="4410075"/>
                    </a:xfrm>
                    <a:prstGeom prst="rect">
                      <a:avLst/>
                    </a:prstGeom>
                    <a:noFill/>
                    <a:ln w="9525">
                      <a:noFill/>
                      <a:miter lim="800000"/>
                      <a:headEnd/>
                      <a:tailEnd/>
                    </a:ln>
                  </pic:spPr>
                </pic:pic>
              </a:graphicData>
            </a:graphic>
          </wp:inline>
        </w:drawing>
      </w:r>
      <w:r>
        <w:rPr>
          <w:noProof/>
          <w:lang w:eastAsia="de-DE"/>
        </w:rPr>
        <w:br/>
      </w:r>
      <w:r>
        <w:rPr>
          <w:noProof/>
          <w:lang w:eastAsia="de-DE"/>
        </w:rPr>
        <w:br/>
      </w:r>
      <w:r>
        <w:rPr>
          <w:noProof/>
          <w:lang w:val="de-DE" w:eastAsia="de-DE"/>
        </w:rPr>
        <w:drawing>
          <wp:inline distT="0" distB="0" distL="0" distR="0" wp14:anchorId="2415516D" wp14:editId="60E190AC">
            <wp:extent cx="4857750" cy="2020321"/>
            <wp:effectExtent l="19050" t="0" r="0" b="0"/>
            <wp:docPr id="151"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srcRect/>
                    <a:stretch>
                      <a:fillRect/>
                    </a:stretch>
                  </pic:blipFill>
                  <pic:spPr bwMode="auto">
                    <a:xfrm>
                      <a:off x="0" y="0"/>
                      <a:ext cx="4857750" cy="2020321"/>
                    </a:xfrm>
                    <a:prstGeom prst="rect">
                      <a:avLst/>
                    </a:prstGeom>
                    <a:noFill/>
                    <a:ln w="9525">
                      <a:noFill/>
                      <a:miter lim="800000"/>
                      <a:headEnd/>
                      <a:tailEnd/>
                    </a:ln>
                  </pic:spPr>
                </pic:pic>
              </a:graphicData>
            </a:graphic>
          </wp:inline>
        </w:drawing>
      </w:r>
    </w:p>
    <w:p w14:paraId="05407A73" w14:textId="479EF833" w:rsidR="00492B91" w:rsidRDefault="00492B91" w:rsidP="00492B91">
      <w:pPr>
        <w:pStyle w:val="FigureCaption"/>
      </w:pPr>
      <w:bookmarkStart w:id="299" w:name="_Toc511379042"/>
      <w:bookmarkStart w:id="300" w:name="_Toc520987219"/>
      <w:r>
        <w:t xml:space="preserve">Figure </w:t>
      </w:r>
      <w:fldSimple w:instr=" STYLEREF 1 \s ">
        <w:r w:rsidR="00D4118B">
          <w:rPr>
            <w:noProof/>
          </w:rPr>
          <w:t>5</w:t>
        </w:r>
      </w:fldSimple>
      <w:r>
        <w:noBreakHyphen/>
      </w:r>
      <w:fldSimple w:instr=" SEQ Figure \* ARABIC \s 1 ">
        <w:r w:rsidR="00D4118B">
          <w:rPr>
            <w:noProof/>
          </w:rPr>
          <w:t>28</w:t>
        </w:r>
      </w:fldSimple>
      <w:r>
        <w:t>: Importing Core Model Artifacts</w:t>
      </w:r>
      <w:bookmarkEnd w:id="299"/>
      <w:bookmarkEnd w:id="300"/>
    </w:p>
    <w:p w14:paraId="15A6332B" w14:textId="77777777" w:rsidR="00492B91" w:rsidRDefault="00492B91" w:rsidP="00492B91">
      <w:pPr>
        <w:rPr>
          <w:noProof/>
          <w:lang w:eastAsia="de-DE"/>
        </w:rPr>
      </w:pPr>
    </w:p>
    <w:p w14:paraId="2405C49A" w14:textId="77777777" w:rsidR="00492B91" w:rsidRDefault="00492B91" w:rsidP="00492B91">
      <w:pPr>
        <w:jc w:val="center"/>
        <w:rPr>
          <w:noProof/>
          <w:lang w:eastAsia="de-DE"/>
        </w:rPr>
      </w:pPr>
      <w:r>
        <w:rPr>
          <w:noProof/>
          <w:lang w:val="de-DE" w:eastAsia="de-DE"/>
        </w:rPr>
        <w:lastRenderedPageBreak/>
        <w:drawing>
          <wp:inline distT="0" distB="0" distL="0" distR="0" wp14:anchorId="4877FAAA" wp14:editId="3DD81FFA">
            <wp:extent cx="3419475" cy="5429250"/>
            <wp:effectExtent l="19050" t="0" r="9525" b="0"/>
            <wp:docPr id="15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srcRect/>
                    <a:stretch>
                      <a:fillRect/>
                    </a:stretch>
                  </pic:blipFill>
                  <pic:spPr bwMode="auto">
                    <a:xfrm>
                      <a:off x="0" y="0"/>
                      <a:ext cx="3419475" cy="5429250"/>
                    </a:xfrm>
                    <a:prstGeom prst="rect">
                      <a:avLst/>
                    </a:prstGeom>
                    <a:noFill/>
                    <a:ln w="9525">
                      <a:noFill/>
                      <a:miter lim="800000"/>
                      <a:headEnd/>
                      <a:tailEnd/>
                    </a:ln>
                  </pic:spPr>
                </pic:pic>
              </a:graphicData>
            </a:graphic>
          </wp:inline>
        </w:drawing>
      </w:r>
    </w:p>
    <w:p w14:paraId="0C540278" w14:textId="579CEC0A" w:rsidR="00492B91" w:rsidRDefault="00492B91" w:rsidP="00492B91">
      <w:pPr>
        <w:pStyle w:val="FigureCaption"/>
      </w:pPr>
      <w:bookmarkStart w:id="301" w:name="_Toc511379043"/>
      <w:bookmarkStart w:id="302" w:name="_Toc520987220"/>
      <w:r>
        <w:t xml:space="preserve">Figure </w:t>
      </w:r>
      <w:fldSimple w:instr=" STYLEREF 1 \s ">
        <w:r w:rsidR="00D4118B">
          <w:rPr>
            <w:noProof/>
          </w:rPr>
          <w:t>5</w:t>
        </w:r>
      </w:fldSimple>
      <w:r>
        <w:noBreakHyphen/>
      </w:r>
      <w:fldSimple w:instr=" SEQ Figure \* ARABIC \s 1 ">
        <w:r w:rsidR="00D4118B">
          <w:rPr>
            <w:noProof/>
          </w:rPr>
          <w:t>29</w:t>
        </w:r>
      </w:fldSimple>
      <w:r>
        <w:t>: Selecting Core Model Artifacts</w:t>
      </w:r>
      <w:bookmarkEnd w:id="301"/>
      <w:bookmarkEnd w:id="302"/>
    </w:p>
    <w:p w14:paraId="0DEF63C1" w14:textId="77777777" w:rsidR="00492B91" w:rsidRDefault="00492B91" w:rsidP="00492B91">
      <w:pPr>
        <w:jc w:val="center"/>
        <w:rPr>
          <w:noProof/>
          <w:lang w:eastAsia="de-DE"/>
        </w:rPr>
      </w:pPr>
      <w:r>
        <w:rPr>
          <w:noProof/>
          <w:lang w:val="de-DE" w:eastAsia="de-DE"/>
        </w:rPr>
        <w:drawing>
          <wp:inline distT="0" distB="0" distL="0" distR="0" wp14:anchorId="274F99F5" wp14:editId="33D20134">
            <wp:extent cx="4362450" cy="1524000"/>
            <wp:effectExtent l="19050" t="0" r="0" b="0"/>
            <wp:docPr id="156"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srcRect/>
                    <a:stretch>
                      <a:fillRect/>
                    </a:stretch>
                  </pic:blipFill>
                  <pic:spPr bwMode="auto">
                    <a:xfrm>
                      <a:off x="0" y="0"/>
                      <a:ext cx="4362450" cy="1524000"/>
                    </a:xfrm>
                    <a:prstGeom prst="rect">
                      <a:avLst/>
                    </a:prstGeom>
                    <a:noFill/>
                    <a:ln w="9525">
                      <a:noFill/>
                      <a:miter lim="800000"/>
                      <a:headEnd/>
                      <a:tailEnd/>
                    </a:ln>
                  </pic:spPr>
                </pic:pic>
              </a:graphicData>
            </a:graphic>
          </wp:inline>
        </w:drawing>
      </w:r>
    </w:p>
    <w:p w14:paraId="33D29265" w14:textId="55C7FD3E" w:rsidR="00492B91" w:rsidRDefault="00492B91" w:rsidP="00492B91">
      <w:pPr>
        <w:pStyle w:val="FigureCaption"/>
      </w:pPr>
      <w:bookmarkStart w:id="303" w:name="_Toc511379044"/>
      <w:bookmarkStart w:id="304" w:name="_Toc520987221"/>
      <w:r>
        <w:t xml:space="preserve">Figure </w:t>
      </w:r>
      <w:fldSimple w:instr=" STYLEREF 1 \s ">
        <w:r w:rsidR="00D4118B">
          <w:rPr>
            <w:noProof/>
          </w:rPr>
          <w:t>5</w:t>
        </w:r>
      </w:fldSimple>
      <w:r>
        <w:noBreakHyphen/>
      </w:r>
      <w:fldSimple w:instr=" SEQ Figure \* ARABIC \s 1 ">
        <w:r w:rsidR="00D4118B">
          <w:rPr>
            <w:noProof/>
          </w:rPr>
          <w:t>30</w:t>
        </w:r>
      </w:fldSimple>
      <w:r>
        <w:t>: Imported Core Model</w:t>
      </w:r>
      <w:bookmarkEnd w:id="303"/>
      <w:bookmarkEnd w:id="304"/>
    </w:p>
    <w:p w14:paraId="30942D2D" w14:textId="77777777" w:rsidR="00492B91" w:rsidRPr="00492B91" w:rsidRDefault="00492B91" w:rsidP="00DC7A5D"/>
    <w:p w14:paraId="4F5ADDDE" w14:textId="5FA06920" w:rsidR="009069D3" w:rsidRDefault="009069D3" w:rsidP="00DF621F">
      <w:pPr>
        <w:pStyle w:val="berschrift2"/>
      </w:pPr>
      <w:bookmarkStart w:id="305" w:name="_Toc511379136"/>
      <w:bookmarkStart w:id="306" w:name="_Toc520987121"/>
      <w:r>
        <w:lastRenderedPageBreak/>
        <w:t>Deleting a Project</w:t>
      </w:r>
      <w:bookmarkEnd w:id="294"/>
      <w:bookmarkEnd w:id="295"/>
      <w:bookmarkEnd w:id="296"/>
      <w:bookmarkEnd w:id="305"/>
      <w:bookmarkEnd w:id="306"/>
    </w:p>
    <w:p w14:paraId="6BFE7725" w14:textId="77777777" w:rsidR="009069D3" w:rsidRPr="006255D5" w:rsidRDefault="006255D5" w:rsidP="009069D3">
      <w:r>
        <w:t xml:space="preserve">Projects can be </w:t>
      </w:r>
      <w:r w:rsidR="00C633A1">
        <w:t>deleted</w:t>
      </w:r>
      <w:r>
        <w:t xml:space="preserve"> from the </w:t>
      </w:r>
      <w:r w:rsidR="00053AD0">
        <w:rPr>
          <w:noProof/>
          <w:lang w:val="de-DE" w:eastAsia="de-DE"/>
        </w:rPr>
        <w:drawing>
          <wp:inline distT="0" distB="0" distL="0" distR="0" wp14:anchorId="084AD58D" wp14:editId="39EF279D">
            <wp:extent cx="1198880" cy="180975"/>
            <wp:effectExtent l="19050" t="0" r="1270" b="0"/>
            <wp:docPr id="178"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by </w:t>
      </w:r>
      <w:r w:rsidR="00381503">
        <w:t xml:space="preserve">a </w:t>
      </w:r>
      <w:r>
        <w:t xml:space="preserve">right click on the project (e.g., </w:t>
      </w:r>
      <w:r w:rsidR="004B68B9">
        <w:rPr>
          <w:noProof/>
          <w:lang w:val="de-DE" w:eastAsia="de-DE"/>
        </w:rPr>
        <w:drawing>
          <wp:inline distT="0" distB="0" distL="0" distR="0" wp14:anchorId="26CF7E04" wp14:editId="012219FA">
            <wp:extent cx="723900" cy="152400"/>
            <wp:effectExtent l="19050" t="0" r="0" b="0"/>
            <wp:docPr id="234"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srcRect/>
                    <a:stretch>
                      <a:fillRect/>
                    </a:stretch>
                  </pic:blipFill>
                  <pic:spPr bwMode="auto">
                    <a:xfrm>
                      <a:off x="0" y="0"/>
                      <a:ext cx="723900" cy="152400"/>
                    </a:xfrm>
                    <a:prstGeom prst="rect">
                      <a:avLst/>
                    </a:prstGeom>
                    <a:noFill/>
                    <a:ln w="9525">
                      <a:noFill/>
                      <a:miter lim="800000"/>
                      <a:headEnd/>
                      <a:tailEnd/>
                    </a:ln>
                  </pic:spPr>
                </pic:pic>
              </a:graphicData>
            </a:graphic>
          </wp:inline>
        </w:drawing>
      </w:r>
      <w:r>
        <w:t xml:space="preserve">) and selecting </w:t>
      </w:r>
      <w:r w:rsidR="00053AD0">
        <w:rPr>
          <w:noProof/>
          <w:lang w:val="de-DE" w:eastAsia="de-DE"/>
        </w:rPr>
        <w:drawing>
          <wp:inline distT="0" distB="0" distL="0" distR="0" wp14:anchorId="144B39FB" wp14:editId="24FC0177">
            <wp:extent cx="552450" cy="142875"/>
            <wp:effectExtent l="19050" t="0" r="0" b="0"/>
            <wp:docPr id="192"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srcRect/>
                    <a:stretch>
                      <a:fillRect/>
                    </a:stretch>
                  </pic:blipFill>
                  <pic:spPr bwMode="auto">
                    <a:xfrm>
                      <a:off x="0" y="0"/>
                      <a:ext cx="552450" cy="142875"/>
                    </a:xfrm>
                    <a:prstGeom prst="rect">
                      <a:avLst/>
                    </a:prstGeom>
                    <a:noFill/>
                    <a:ln w="9525">
                      <a:noFill/>
                      <a:miter lim="800000"/>
                      <a:headEnd/>
                      <a:tailEnd/>
                    </a:ln>
                  </pic:spPr>
                </pic:pic>
              </a:graphicData>
            </a:graphic>
          </wp:inline>
        </w:drawing>
      </w:r>
      <w:r w:rsidRPr="00CF25C0">
        <w:t>.</w:t>
      </w:r>
    </w:p>
    <w:p w14:paraId="1C2DBD0E" w14:textId="77777777" w:rsidR="00C633A1" w:rsidRDefault="004B68B9" w:rsidP="00C633A1">
      <w:pPr>
        <w:keepNext/>
        <w:jc w:val="center"/>
      </w:pPr>
      <w:r>
        <w:rPr>
          <w:noProof/>
          <w:lang w:val="de-DE" w:eastAsia="de-DE"/>
        </w:rPr>
        <w:drawing>
          <wp:inline distT="0" distB="0" distL="0" distR="0" wp14:anchorId="72D108CF" wp14:editId="584BD5D6">
            <wp:extent cx="3581400" cy="1819275"/>
            <wp:effectExtent l="19050" t="0" r="0" b="0"/>
            <wp:docPr id="236"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srcRect/>
                    <a:stretch>
                      <a:fillRect/>
                    </a:stretch>
                  </pic:blipFill>
                  <pic:spPr bwMode="auto">
                    <a:xfrm>
                      <a:off x="0" y="0"/>
                      <a:ext cx="3581400" cy="1819275"/>
                    </a:xfrm>
                    <a:prstGeom prst="rect">
                      <a:avLst/>
                    </a:prstGeom>
                    <a:noFill/>
                    <a:ln w="9525">
                      <a:noFill/>
                      <a:miter lim="800000"/>
                      <a:headEnd/>
                      <a:tailEnd/>
                    </a:ln>
                  </pic:spPr>
                </pic:pic>
              </a:graphicData>
            </a:graphic>
          </wp:inline>
        </w:drawing>
      </w:r>
    </w:p>
    <w:p w14:paraId="635DBC16" w14:textId="7271F82E" w:rsidR="008C389E" w:rsidRDefault="008C389E" w:rsidP="008C389E">
      <w:pPr>
        <w:keepNext/>
        <w:jc w:val="center"/>
      </w:pPr>
      <w:r w:rsidRPr="00EA666A">
        <w:rPr>
          <w:noProof/>
        </w:rPr>
        <w:drawing>
          <wp:inline distT="0" distB="0" distL="0" distR="0" wp14:anchorId="1E05938D" wp14:editId="56FA4FDA">
            <wp:extent cx="5068007" cy="2648320"/>
            <wp:effectExtent l="0" t="0" r="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8007" cy="2648320"/>
                    </a:xfrm>
                    <a:prstGeom prst="rect">
                      <a:avLst/>
                    </a:prstGeom>
                  </pic:spPr>
                </pic:pic>
              </a:graphicData>
            </a:graphic>
          </wp:inline>
        </w:drawing>
      </w:r>
    </w:p>
    <w:p w14:paraId="0C56434B" w14:textId="16F9F336" w:rsidR="006255D5" w:rsidRDefault="006255D5" w:rsidP="008C389E">
      <w:pPr>
        <w:keepNext/>
        <w:jc w:val="center"/>
      </w:pPr>
      <w:bookmarkStart w:id="307" w:name="_Toc511379045"/>
      <w:bookmarkStart w:id="308" w:name="_Toc520987222"/>
      <w:r>
        <w:t xml:space="preserve">Figure </w:t>
      </w:r>
      <w:r w:rsidR="00ED391E">
        <w:fldChar w:fldCharType="begin"/>
      </w:r>
      <w:r w:rsidR="00670105">
        <w:instrText xml:space="preserve"> STYLEREF 1 \s </w:instrText>
      </w:r>
      <w:r w:rsidR="00ED391E">
        <w:fldChar w:fldCharType="separate"/>
      </w:r>
      <w:r w:rsidR="00D4118B">
        <w:rPr>
          <w:noProof/>
        </w:rPr>
        <w:t>5</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31</w:t>
      </w:r>
      <w:r w:rsidR="00ED391E">
        <w:fldChar w:fldCharType="end"/>
      </w:r>
      <w:r>
        <w:t xml:space="preserve">: </w:t>
      </w:r>
      <w:r w:rsidR="00C633A1">
        <w:t>Delete a Project</w:t>
      </w:r>
      <w:bookmarkEnd w:id="307"/>
      <w:bookmarkEnd w:id="308"/>
    </w:p>
    <w:p w14:paraId="646054C2" w14:textId="6479D721" w:rsidR="009069D3" w:rsidRPr="00C73C32" w:rsidRDefault="008C389E" w:rsidP="00C73C32">
      <w:r>
        <w:t xml:space="preserve">Note: When </w:t>
      </w:r>
      <w:r w:rsidRPr="00CB6717">
        <w:rPr>
          <w:noProof/>
        </w:rPr>
        <w:drawing>
          <wp:inline distT="0" distB="0" distL="0" distR="0" wp14:anchorId="313EED7F" wp14:editId="5629F92D">
            <wp:extent cx="2743583" cy="133369"/>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3583" cy="133369"/>
                    </a:xfrm>
                    <a:prstGeom prst="rect">
                      <a:avLst/>
                    </a:prstGeom>
                  </pic:spPr>
                </pic:pic>
              </a:graphicData>
            </a:graphic>
          </wp:inline>
        </w:drawing>
      </w:r>
      <w:r>
        <w:t xml:space="preserve"> is not checked the model will only be removed from the </w:t>
      </w:r>
      <w:r>
        <w:rPr>
          <w:noProof/>
          <w:lang w:val="de-DE" w:eastAsia="de-DE"/>
        </w:rPr>
        <w:drawing>
          <wp:inline distT="0" distB="0" distL="0" distR="0" wp14:anchorId="23491D99" wp14:editId="47013FC9">
            <wp:extent cx="1198880" cy="180975"/>
            <wp:effectExtent l="19050" t="0" r="1270" b="0"/>
            <wp:docPr id="28" name="Bild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w:t>
      </w:r>
    </w:p>
    <w:p w14:paraId="5EA07F60" w14:textId="77777777" w:rsidR="00957632" w:rsidRDefault="00957632" w:rsidP="00DF621F">
      <w:pPr>
        <w:pStyle w:val="berschrift1"/>
      </w:pPr>
      <w:bookmarkStart w:id="309" w:name="_Ref402511889"/>
      <w:bookmarkStart w:id="310" w:name="_Toc434504804"/>
      <w:bookmarkStart w:id="311" w:name="_Toc434505251"/>
      <w:bookmarkStart w:id="312" w:name="_Toc511379137"/>
      <w:bookmarkStart w:id="313" w:name="_Toc520987122"/>
      <w:bookmarkStart w:id="314" w:name="_Ref395683515"/>
      <w:r>
        <w:t>GitHub</w:t>
      </w:r>
      <w:bookmarkEnd w:id="309"/>
      <w:bookmarkEnd w:id="310"/>
      <w:bookmarkEnd w:id="311"/>
      <w:r w:rsidR="004A5962">
        <w:t xml:space="preserve"> Usage</w:t>
      </w:r>
      <w:bookmarkEnd w:id="312"/>
      <w:bookmarkEnd w:id="313"/>
    </w:p>
    <w:p w14:paraId="4E436B1A" w14:textId="77777777" w:rsidR="00CD022B" w:rsidRDefault="00CD022B" w:rsidP="00CD022B">
      <w:pPr>
        <w:pStyle w:val="berschrift2"/>
      </w:pPr>
      <w:bookmarkStart w:id="315" w:name="_Toc511379138"/>
      <w:bookmarkStart w:id="316" w:name="_Toc520987123"/>
      <w:r>
        <w:t>Introduction to GitHub</w:t>
      </w:r>
      <w:bookmarkEnd w:id="315"/>
      <w:bookmarkEnd w:id="316"/>
    </w:p>
    <w:p w14:paraId="0B70AD80" w14:textId="77777777" w:rsidR="00245940" w:rsidRDefault="004B68B9" w:rsidP="0029134C">
      <w:r>
        <w:rPr>
          <w:noProof/>
          <w:lang w:val="de-DE" w:eastAsia="de-DE"/>
        </w:rPr>
        <w:drawing>
          <wp:inline distT="0" distB="0" distL="0" distR="0" wp14:anchorId="392F6DD4" wp14:editId="6B953348">
            <wp:extent cx="742950" cy="312039"/>
            <wp:effectExtent l="19050" t="0" r="0" b="0"/>
            <wp:docPr id="25" name="Bild 11" descr="Git-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logo.svg"/>
                    <pic:cNvPicPr>
                      <a:picLocks noChangeAspect="1" noChangeArrowheads="1"/>
                    </pic:cNvPicPr>
                  </pic:nvPicPr>
                  <pic:blipFill>
                    <a:blip r:embed="rId132"/>
                    <a:srcRect/>
                    <a:stretch>
                      <a:fillRect/>
                    </a:stretch>
                  </pic:blipFill>
                  <pic:spPr bwMode="auto">
                    <a:xfrm>
                      <a:off x="0" y="0"/>
                      <a:ext cx="742950" cy="312039"/>
                    </a:xfrm>
                    <a:prstGeom prst="rect">
                      <a:avLst/>
                    </a:prstGeom>
                    <a:noFill/>
                    <a:ln w="9525">
                      <a:noFill/>
                      <a:miter lim="800000"/>
                      <a:headEnd/>
                      <a:tailEnd/>
                    </a:ln>
                  </pic:spPr>
                </pic:pic>
              </a:graphicData>
            </a:graphic>
          </wp:inline>
        </w:drawing>
      </w:r>
    </w:p>
    <w:p w14:paraId="7CBCADEF" w14:textId="77777777" w:rsidR="00245940" w:rsidRDefault="00245940" w:rsidP="0029134C">
      <w:r>
        <w:t>Wikipedia: “</w:t>
      </w:r>
      <w:r w:rsidRPr="00245940">
        <w:rPr>
          <w:i/>
        </w:rPr>
        <w:t>Git is a widely-used source code management system for software development. It is a distributed revision control system with an emphasis on speed, data integrity,</w:t>
      </w:r>
      <w:r w:rsidR="00C040CF">
        <w:rPr>
          <w:i/>
        </w:rPr>
        <w:t xml:space="preserve"> </w:t>
      </w:r>
      <w:r w:rsidRPr="00245940">
        <w:rPr>
          <w:i/>
        </w:rPr>
        <w:t>and support for distributed, non-linear workflows.</w:t>
      </w:r>
      <w:r>
        <w:t>”</w:t>
      </w:r>
    </w:p>
    <w:p w14:paraId="6D69B0FE" w14:textId="4C5225EE" w:rsidR="00245940" w:rsidRDefault="00F579DF" w:rsidP="0029134C">
      <w:r>
        <w:lastRenderedPageBreak/>
        <w:t xml:space="preserve">Git is a protocol which allows managing data in repositories on </w:t>
      </w:r>
      <w:r w:rsidR="00F73483">
        <w:t>hosts</w:t>
      </w:r>
      <w:r>
        <w:t xml:space="preserve">. </w:t>
      </w:r>
      <w:r w:rsidR="00F73483">
        <w:t>Such hosts</w:t>
      </w:r>
      <w:r>
        <w:t xml:space="preserve"> are provided by many companies and </w:t>
      </w:r>
      <w:r w:rsidR="002275C6">
        <w:t>organizations</w:t>
      </w:r>
      <w:r>
        <w:t>.</w:t>
      </w:r>
    </w:p>
    <w:p w14:paraId="0AB7F431" w14:textId="77777777" w:rsidR="00F579DF" w:rsidRDefault="004B68B9" w:rsidP="0029134C">
      <w:r>
        <w:rPr>
          <w:noProof/>
          <w:lang w:val="de-DE" w:eastAsia="de-DE"/>
        </w:rPr>
        <w:drawing>
          <wp:inline distT="0" distB="0" distL="0" distR="0" wp14:anchorId="55DD461E" wp14:editId="24D7DB92">
            <wp:extent cx="1076325" cy="318005"/>
            <wp:effectExtent l="19050" t="0" r="9525" b="0"/>
            <wp:docPr id="257" name="Bild 14" descr="GitHub logo 2013 padd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tHub logo 2013 padded.svg"/>
                    <pic:cNvPicPr>
                      <a:picLocks noChangeAspect="1" noChangeArrowheads="1"/>
                    </pic:cNvPicPr>
                  </pic:nvPicPr>
                  <pic:blipFill>
                    <a:blip r:embed="rId133"/>
                    <a:srcRect/>
                    <a:stretch>
                      <a:fillRect/>
                    </a:stretch>
                  </pic:blipFill>
                  <pic:spPr bwMode="auto">
                    <a:xfrm>
                      <a:off x="0" y="0"/>
                      <a:ext cx="1076325" cy="318005"/>
                    </a:xfrm>
                    <a:prstGeom prst="rect">
                      <a:avLst/>
                    </a:prstGeom>
                    <a:noFill/>
                    <a:ln w="9525">
                      <a:noFill/>
                      <a:miter lim="800000"/>
                      <a:headEnd/>
                      <a:tailEnd/>
                    </a:ln>
                  </pic:spPr>
                </pic:pic>
              </a:graphicData>
            </a:graphic>
          </wp:inline>
        </w:drawing>
      </w:r>
    </w:p>
    <w:p w14:paraId="4E1FAF47" w14:textId="77777777" w:rsidR="00F579DF" w:rsidRDefault="004A5962" w:rsidP="0029134C">
      <w:r w:rsidRPr="004A5962">
        <w:t xml:space="preserve">GitHub is a </w:t>
      </w:r>
      <w:r>
        <w:t>w</w:t>
      </w:r>
      <w:r w:rsidRPr="004A5962">
        <w:t xml:space="preserve">eb-based </w:t>
      </w:r>
      <w:r>
        <w:t>g</w:t>
      </w:r>
      <w:r w:rsidRPr="004A5962">
        <w:t>it repository hosting service.</w:t>
      </w:r>
    </w:p>
    <w:p w14:paraId="30940877" w14:textId="77777777" w:rsidR="00965376" w:rsidRDefault="00965376" w:rsidP="0029134C">
      <w:r>
        <w:t>Note:</w:t>
      </w:r>
      <w:r>
        <w:br/>
        <w:t>These Guidelines describe the usage of repositories stored in GitHub. The usage of other hosting services is similar.</w:t>
      </w:r>
    </w:p>
    <w:p w14:paraId="3A15969F" w14:textId="77777777" w:rsidR="00557A74" w:rsidRDefault="00557A74" w:rsidP="0029134C">
      <w:r>
        <w:t xml:space="preserve">The work flow recommended in </w:t>
      </w:r>
      <w:r w:rsidR="00E97752">
        <w:t>these Guidelines</w:t>
      </w:r>
      <w:r>
        <w:t xml:space="preserve"> is based on the usage of four repositories:</w:t>
      </w:r>
    </w:p>
    <w:p w14:paraId="69401FFC" w14:textId="77777777" w:rsidR="00557A74" w:rsidRDefault="00557A74" w:rsidP="004561F6">
      <w:pPr>
        <w:pStyle w:val="Listenabsatz"/>
        <w:numPr>
          <w:ilvl w:val="0"/>
          <w:numId w:val="14"/>
        </w:numPr>
      </w:pPr>
      <w:r>
        <w:t>a repository on GitHub containing the published files</w:t>
      </w:r>
    </w:p>
    <w:p w14:paraId="5C17F8A9" w14:textId="77777777" w:rsidR="00557A74" w:rsidRDefault="00557A74" w:rsidP="004561F6">
      <w:pPr>
        <w:pStyle w:val="Listenabsatz"/>
        <w:numPr>
          <w:ilvl w:val="0"/>
          <w:numId w:val="14"/>
        </w:numPr>
      </w:pPr>
      <w:r>
        <w:t xml:space="preserve">a </w:t>
      </w:r>
      <w:r w:rsidR="00693A5C">
        <w:t xml:space="preserve">copy of the published repository </w:t>
      </w:r>
      <w:r w:rsidR="00E97752">
        <w:t>located in</w:t>
      </w:r>
      <w:r w:rsidR="00693A5C">
        <w:t xml:space="preserve"> </w:t>
      </w:r>
      <w:r w:rsidR="00E97752">
        <w:t>my (user/modeler) r</w:t>
      </w:r>
      <w:r w:rsidR="00693A5C">
        <w:t xml:space="preserve">emote </w:t>
      </w:r>
      <w:r>
        <w:t xml:space="preserve">repository </w:t>
      </w:r>
      <w:r w:rsidR="00E97752">
        <w:t>on GitHub</w:t>
      </w:r>
    </w:p>
    <w:p w14:paraId="1EAB5DBD" w14:textId="77777777" w:rsidR="00693A5C" w:rsidRDefault="00693A5C" w:rsidP="004561F6">
      <w:pPr>
        <w:pStyle w:val="Listenabsatz"/>
        <w:numPr>
          <w:ilvl w:val="0"/>
          <w:numId w:val="14"/>
        </w:numPr>
      </w:pPr>
      <w:r>
        <w:t xml:space="preserve">a copy of </w:t>
      </w:r>
      <w:r w:rsidR="00E97752">
        <w:t>my</w:t>
      </w:r>
      <w:r>
        <w:t xml:space="preserve"> remote repository located on </w:t>
      </w:r>
      <w:r w:rsidR="00E97752">
        <w:t xml:space="preserve">my </w:t>
      </w:r>
      <w:r>
        <w:t>local PC</w:t>
      </w:r>
    </w:p>
    <w:p w14:paraId="2F37D62E" w14:textId="77777777" w:rsidR="00557A74" w:rsidRDefault="00693A5C" w:rsidP="004561F6">
      <w:pPr>
        <w:pStyle w:val="Listenabsatz"/>
        <w:numPr>
          <w:ilvl w:val="0"/>
          <w:numId w:val="14"/>
        </w:numPr>
      </w:pPr>
      <w:r>
        <w:t xml:space="preserve">a copy of </w:t>
      </w:r>
      <w:r w:rsidR="00F82CE9">
        <w:t xml:space="preserve">my </w:t>
      </w:r>
      <w:r>
        <w:t xml:space="preserve">local repository </w:t>
      </w:r>
      <w:r w:rsidR="007C7673">
        <w:t xml:space="preserve">in </w:t>
      </w:r>
      <w:r w:rsidR="00F82CE9">
        <w:t xml:space="preserve">my </w:t>
      </w:r>
      <w:r w:rsidR="007C7673">
        <w:t>local working directory</w:t>
      </w:r>
      <w:r w:rsidR="007C7673">
        <w:br/>
        <w:t xml:space="preserve">(all changes done by </w:t>
      </w:r>
      <w:r w:rsidR="00F82CE9">
        <w:t>me</w:t>
      </w:r>
      <w:r w:rsidR="007C7673">
        <w:t xml:space="preserve"> will </w:t>
      </w:r>
      <w:r w:rsidR="00F82CE9">
        <w:t>initially</w:t>
      </w:r>
      <w:r w:rsidR="007C7673">
        <w:t xml:space="preserve"> be stored in this working directory)</w:t>
      </w:r>
    </w:p>
    <w:p w14:paraId="0C20773C" w14:textId="77777777" w:rsidR="00557A74" w:rsidRDefault="00557A74" w:rsidP="0029134C">
      <w:r>
        <w:object w:dxaOrig="2830" w:dyaOrig="2120" w14:anchorId="080F2E62">
          <v:shape id="_x0000_i1026" type="#_x0000_t75" style="width:463.9pt;height:141.95pt" o:ole="">
            <v:imagedata r:id="rId134" o:title="" croptop="17353f" cropbottom="24184f" cropleft="3187f" cropright="3325f"/>
          </v:shape>
          <o:OLEObject Type="Embed" ProgID="PowerPoint.Slide.12" ShapeID="_x0000_i1026" DrawAspect="Content" ObjectID="_1692107827" r:id="rId135"/>
        </w:object>
      </w:r>
    </w:p>
    <w:p w14:paraId="548AE813" w14:textId="5D2BAEA8" w:rsidR="007C7673" w:rsidRDefault="007C7673" w:rsidP="003E61F8">
      <w:pPr>
        <w:pStyle w:val="FigureCaption"/>
      </w:pPr>
      <w:bookmarkStart w:id="317" w:name="_Toc511379046"/>
      <w:bookmarkStart w:id="318" w:name="_Toc520987223"/>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w:t>
      </w:r>
      <w:r w:rsidR="00ED391E">
        <w:fldChar w:fldCharType="end"/>
      </w:r>
      <w:r>
        <w:t>: Recommended Repositories</w:t>
      </w:r>
      <w:bookmarkEnd w:id="317"/>
      <w:bookmarkEnd w:id="318"/>
    </w:p>
    <w:p w14:paraId="6FF61257" w14:textId="77777777" w:rsidR="007C7673" w:rsidRDefault="007C7673" w:rsidP="007C7673"/>
    <w:p w14:paraId="4E2A93F5" w14:textId="4D513B65" w:rsidR="00FB2793" w:rsidRDefault="00FB2793" w:rsidP="00FB2793">
      <w:pPr>
        <w:pStyle w:val="berschrift2"/>
      </w:pPr>
      <w:bookmarkStart w:id="319" w:name="_Ref440827216"/>
      <w:bookmarkStart w:id="320" w:name="_Toc511379139"/>
      <w:bookmarkStart w:id="321" w:name="_Toc520987124"/>
      <w:r>
        <w:t>Open</w:t>
      </w:r>
      <w:r w:rsidR="002275C6">
        <w:t xml:space="preserve"> </w:t>
      </w:r>
      <w:r>
        <w:t>Model</w:t>
      </w:r>
      <w:r w:rsidR="002275C6">
        <w:t xml:space="preserve"> </w:t>
      </w:r>
      <w:r>
        <w:t>Profile</w:t>
      </w:r>
      <w:r w:rsidR="007D6CE8">
        <w:t>s</w:t>
      </w:r>
      <w:r w:rsidR="002275C6">
        <w:t xml:space="preserve"> and Tools</w:t>
      </w:r>
      <w:r>
        <w:t xml:space="preserve"> on GitHub</w:t>
      </w:r>
      <w:bookmarkEnd w:id="319"/>
      <w:bookmarkEnd w:id="320"/>
      <w:bookmarkEnd w:id="321"/>
    </w:p>
    <w:p w14:paraId="7E05EDAE" w14:textId="570B5884" w:rsidR="00062628" w:rsidRDefault="007D6CE8" w:rsidP="0029134C">
      <w:r>
        <w:t xml:space="preserve">IISOMI </w:t>
      </w:r>
      <w:r w:rsidR="00062628">
        <w:fldChar w:fldCharType="begin"/>
      </w:r>
      <w:r w:rsidR="00062628">
        <w:instrText xml:space="preserve"> REF _Ref434219551 \r \h </w:instrText>
      </w:r>
      <w:r w:rsidR="00062628">
        <w:fldChar w:fldCharType="separate"/>
      </w:r>
      <w:r w:rsidR="00D4118B">
        <w:t>[5]</w:t>
      </w:r>
      <w:r w:rsidR="00062628">
        <w:fldChar w:fldCharType="end"/>
      </w:r>
      <w:r w:rsidR="00062628">
        <w:t xml:space="preserve"> is developing a set of SDO-neutral modeling infrastructure (common) artifacts such as:</w:t>
      </w:r>
    </w:p>
    <w:p w14:paraId="026CA824" w14:textId="3107AD2C" w:rsidR="00062628" w:rsidRDefault="00062628" w:rsidP="004561F6">
      <w:pPr>
        <w:pStyle w:val="Listenabsatz"/>
        <w:numPr>
          <w:ilvl w:val="0"/>
          <w:numId w:val="18"/>
        </w:numPr>
      </w:pPr>
      <w:r>
        <w:t>UML profiles</w:t>
      </w:r>
      <w:r>
        <w:br/>
        <w:t xml:space="preserve">Contain the definition of additional properties for UML artifacts. The additional properties are described in the UML Modeling Guidelines </w:t>
      </w:r>
      <w:r>
        <w:fldChar w:fldCharType="begin"/>
      </w:r>
      <w:r>
        <w:instrText xml:space="preserve"> REF _Ref440820827 \r \h </w:instrText>
      </w:r>
      <w:r>
        <w:fldChar w:fldCharType="separate"/>
      </w:r>
      <w:r w:rsidR="00D4118B">
        <w:t>[4]</w:t>
      </w:r>
      <w:r>
        <w:fldChar w:fldCharType="end"/>
      </w:r>
      <w:r>
        <w:t>.</w:t>
      </w:r>
    </w:p>
    <w:p w14:paraId="504549EA" w14:textId="28F449DB" w:rsidR="00062628" w:rsidRDefault="00062628" w:rsidP="004561F6">
      <w:pPr>
        <w:pStyle w:val="Listenabsatz"/>
        <w:numPr>
          <w:ilvl w:val="0"/>
          <w:numId w:val="18"/>
        </w:numPr>
      </w:pPr>
      <w:r>
        <w:t>UML class diagram style sheets</w:t>
      </w:r>
      <w:r>
        <w:br/>
        <w:t>Ensure a common look and feel of the UML class diagrams.</w:t>
      </w:r>
    </w:p>
    <w:p w14:paraId="4CB2B61A" w14:textId="77777777" w:rsidR="00062628" w:rsidRDefault="00062628" w:rsidP="004561F6">
      <w:pPr>
        <w:pStyle w:val="Listenabsatz"/>
        <w:numPr>
          <w:ilvl w:val="0"/>
          <w:numId w:val="18"/>
        </w:numPr>
      </w:pPr>
      <w:r>
        <w:t>common data types</w:t>
      </w:r>
    </w:p>
    <w:p w14:paraId="40606071" w14:textId="4D9AFB00" w:rsidR="007D6CE8" w:rsidRDefault="00062628" w:rsidP="004561F6">
      <w:pPr>
        <w:pStyle w:val="Listenabsatz"/>
        <w:numPr>
          <w:ilvl w:val="0"/>
          <w:numId w:val="18"/>
        </w:numPr>
      </w:pPr>
      <w:r>
        <w:t>tools.</w:t>
      </w:r>
    </w:p>
    <w:p w14:paraId="5363210D" w14:textId="34791997" w:rsidR="0080661A" w:rsidRDefault="0080661A" w:rsidP="0080661A">
      <w:r>
        <w:lastRenderedPageBreak/>
        <w:t>The following steps describe the recommended work flow for downloading the</w:t>
      </w:r>
      <w:r w:rsidR="00062628">
        <w:t>se</w:t>
      </w:r>
      <w:r>
        <w:t xml:space="preserve"> </w:t>
      </w:r>
      <w:r w:rsidR="00062628">
        <w:t>artifacts</w:t>
      </w:r>
      <w:r>
        <w:t xml:space="preserve"> </w:t>
      </w:r>
      <w:r w:rsidRPr="00FB2793">
        <w:t>to the local PC</w:t>
      </w:r>
      <w:r>
        <w:t xml:space="preserve"> for usage in Papyrus.</w:t>
      </w:r>
    </w:p>
    <w:p w14:paraId="1CF7E0F1" w14:textId="5E1C48A0" w:rsidR="0080661A" w:rsidRDefault="0080661A" w:rsidP="0080661A">
      <w:r>
        <w:t xml:space="preserve">The </w:t>
      </w:r>
      <w:r w:rsidR="007D33BE">
        <w:t>following sub-sections</w:t>
      </w:r>
      <w:r>
        <w:t xml:space="preserve"> correspond with the numbers </w:t>
      </w:r>
      <w:r w:rsidR="004B68B9">
        <w:rPr>
          <w:noProof/>
          <w:lang w:val="de-DE" w:eastAsia="de-DE"/>
        </w:rPr>
        <w:drawing>
          <wp:inline distT="0" distB="0" distL="0" distR="0" wp14:anchorId="49731DDF" wp14:editId="604DDDA9">
            <wp:extent cx="215412" cy="200025"/>
            <wp:effectExtent l="19050" t="0" r="0" b="0"/>
            <wp:docPr id="224"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srcRect/>
                    <a:stretch>
                      <a:fillRect/>
                    </a:stretch>
                  </pic:blipFill>
                  <pic:spPr bwMode="auto">
                    <a:xfrm>
                      <a:off x="0" y="0"/>
                      <a:ext cx="215412" cy="200025"/>
                    </a:xfrm>
                    <a:prstGeom prst="rect">
                      <a:avLst/>
                    </a:prstGeom>
                    <a:noFill/>
                    <a:ln w="9525">
                      <a:noFill/>
                      <a:miter lim="800000"/>
                      <a:headEnd/>
                      <a:tailEnd/>
                    </a:ln>
                  </pic:spPr>
                </pic:pic>
              </a:graphicData>
            </a:graphic>
          </wp:inline>
        </w:drawing>
      </w:r>
      <w:r>
        <w:t xml:space="preserve"> in </w:t>
      </w:r>
      <w:r w:rsidR="00ED391E">
        <w:fldChar w:fldCharType="begin"/>
      </w:r>
      <w:r w:rsidR="00033F35">
        <w:instrText xml:space="preserve"> REF _Ref441921895 \h </w:instrText>
      </w:r>
      <w:r w:rsidR="00ED391E">
        <w:fldChar w:fldCharType="separate"/>
      </w:r>
      <w:r w:rsidR="00D4118B">
        <w:t xml:space="preserve">Figure </w:t>
      </w:r>
      <w:r w:rsidR="00D4118B">
        <w:rPr>
          <w:noProof/>
        </w:rPr>
        <w:t>6</w:t>
      </w:r>
      <w:r w:rsidR="00D4118B">
        <w:noBreakHyphen/>
      </w:r>
      <w:r w:rsidR="00D4118B">
        <w:rPr>
          <w:noProof/>
        </w:rPr>
        <w:t>2</w:t>
      </w:r>
      <w:r w:rsidR="00ED391E">
        <w:fldChar w:fldCharType="end"/>
      </w:r>
      <w:r>
        <w:t>.</w:t>
      </w:r>
    </w:p>
    <w:p w14:paraId="6C7D42A2" w14:textId="77777777" w:rsidR="0080661A" w:rsidRDefault="00022520" w:rsidP="00961D9C">
      <w:pPr>
        <w:pStyle w:val="FigureCaption"/>
      </w:pPr>
      <w:r>
        <w:object w:dxaOrig="3902" w:dyaOrig="2924" w14:anchorId="263D7A95">
          <v:shape id="_x0000_i1027" type="#_x0000_t75" style="width:455.75pt;height:280.55pt" o:ole="">
            <v:imagedata r:id="rId137" o:title="" croptop="12000f"/>
          </v:shape>
          <o:OLEObject Type="Embed" ProgID="PowerPoint.Slide.12" ShapeID="_x0000_i1027" DrawAspect="Content" ObjectID="_1692107828" r:id="rId138"/>
        </w:object>
      </w:r>
    </w:p>
    <w:p w14:paraId="1C722CD3" w14:textId="680FF9E9" w:rsidR="00B65CEC" w:rsidRDefault="0080661A" w:rsidP="003E61F8">
      <w:pPr>
        <w:pStyle w:val="FigureCaption"/>
      </w:pPr>
      <w:bookmarkStart w:id="322" w:name="_Ref441921895"/>
      <w:bookmarkStart w:id="323" w:name="_Toc511379047"/>
      <w:bookmarkStart w:id="324" w:name="_Toc520987224"/>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2</w:t>
      </w:r>
      <w:r w:rsidR="00ED391E">
        <w:fldChar w:fldCharType="end"/>
      </w:r>
      <w:bookmarkEnd w:id="322"/>
      <w:r>
        <w:t xml:space="preserve">: Recommended Work Flow for </w:t>
      </w:r>
      <w:r w:rsidR="00242850">
        <w:t>ToolChain</w:t>
      </w:r>
      <w:r>
        <w:t xml:space="preserve"> Download</w:t>
      </w:r>
      <w:bookmarkEnd w:id="323"/>
      <w:bookmarkEnd w:id="324"/>
    </w:p>
    <w:p w14:paraId="632E6AC0" w14:textId="77777777" w:rsidR="00940D72" w:rsidRDefault="00940D72" w:rsidP="0029134C"/>
    <w:p w14:paraId="05BA8A8C" w14:textId="6C8C6B82" w:rsidR="00B3312C" w:rsidRDefault="00F85D28" w:rsidP="00DE217A">
      <w:pPr>
        <w:pStyle w:val="berschrift3"/>
        <w:numPr>
          <w:ilvl w:val="0"/>
          <w:numId w:val="0"/>
        </w:numPr>
      </w:pPr>
      <w:bookmarkStart w:id="325" w:name="_Toc511379140"/>
      <w:bookmarkStart w:id="326" w:name="_Toc520987125"/>
      <w:bookmarkStart w:id="327" w:name="_Ref458768862"/>
      <w:r w:rsidRPr="0012536F">
        <w:rPr>
          <w:sz w:val="28"/>
        </w:rPr>
        <w:sym w:font="Wingdings" w:char="F08B"/>
      </w:r>
      <w:r>
        <w:rPr>
          <w:sz w:val="28"/>
        </w:rPr>
        <w:tab/>
      </w:r>
      <w:r w:rsidR="0068522D">
        <w:t>M</w:t>
      </w:r>
      <w:r w:rsidR="0068522D" w:rsidRPr="0068522D">
        <w:t xml:space="preserve">odeling </w:t>
      </w:r>
      <w:r w:rsidR="0068522D">
        <w:t>I</w:t>
      </w:r>
      <w:r w:rsidR="0068522D" w:rsidRPr="0068522D">
        <w:t xml:space="preserve">nfrastructure </w:t>
      </w:r>
      <w:r w:rsidR="0068522D">
        <w:t>Files</w:t>
      </w:r>
      <w:r w:rsidR="00B3312C">
        <w:t xml:space="preserve"> on GitHub</w:t>
      </w:r>
      <w:bookmarkEnd w:id="325"/>
      <w:bookmarkEnd w:id="326"/>
      <w:r w:rsidR="00DE217A">
        <w:t xml:space="preserve"> </w:t>
      </w:r>
    </w:p>
    <w:p w14:paraId="06C22843" w14:textId="7E1B1CB4" w:rsidR="004D66E9" w:rsidRDefault="004D66E9" w:rsidP="003E1665">
      <w:pPr>
        <w:spacing w:before="120"/>
      </w:pPr>
      <w:r>
        <w:t xml:space="preserve">The </w:t>
      </w:r>
      <w:r w:rsidR="000E33E0">
        <w:t>artifacts are</w:t>
      </w:r>
      <w:r>
        <w:t xml:space="preserve"> published </w:t>
      </w:r>
      <w:r w:rsidR="00242850">
        <w:t>in the ToolChain branch</w:t>
      </w:r>
      <w:r>
        <w:t xml:space="preserve"> of the ONF Open Source </w:t>
      </w:r>
      <w:r w:rsidR="00242850" w:rsidRPr="00242850">
        <w:t>EAGLE-Open-Model-Profile-and-Tools</w:t>
      </w:r>
      <w:r w:rsidR="00242850">
        <w:t xml:space="preserve"> r</w:t>
      </w:r>
      <w:r w:rsidR="00242850" w:rsidRPr="00F06D14">
        <w:t>epository</w:t>
      </w:r>
      <w:r w:rsidR="004C01E9">
        <w:t xml:space="preserve"> </w:t>
      </w:r>
      <w:r>
        <w:t>(</w:t>
      </w:r>
      <w:hyperlink r:id="rId139" w:history="1">
        <w:r w:rsidR="004C01E9" w:rsidRPr="00B11902">
          <w:rPr>
            <w:rStyle w:val="Hyperlink"/>
          </w:rPr>
          <w:t>https://github.com/OpenNetworkingFoundation/EAGLE-Open-Model-Profile-and-Tools/tree/ToolChain</w:t>
        </w:r>
      </w:hyperlink>
      <w:r>
        <w:t>).</w:t>
      </w:r>
      <w:bookmarkEnd w:id="327"/>
    </w:p>
    <w:p w14:paraId="6EE98BC2" w14:textId="581CDB82" w:rsidR="00B3312C" w:rsidRDefault="0068522D" w:rsidP="003E1665">
      <w:pPr>
        <w:pStyle w:val="berschrift3"/>
      </w:pPr>
      <w:bookmarkStart w:id="328" w:name="_Toc511379141"/>
      <w:bookmarkStart w:id="329" w:name="_Toc520987126"/>
      <w:r>
        <w:t>Forking</w:t>
      </w:r>
      <w:bookmarkEnd w:id="328"/>
      <w:bookmarkEnd w:id="329"/>
    </w:p>
    <w:p w14:paraId="6F24B36E" w14:textId="77777777" w:rsidR="00FF7B90" w:rsidRDefault="001B1EB2" w:rsidP="003E1665">
      <w:pPr>
        <w:spacing w:before="120"/>
      </w:pPr>
      <w:r w:rsidRPr="001B1EB2">
        <w:t xml:space="preserve">The modeler needs to copy the repository into its own </w:t>
      </w:r>
      <w:r>
        <w:t>GitHub</w:t>
      </w:r>
      <w:r w:rsidRPr="001B1EB2">
        <w:t xml:space="preserve"> space; by clicking</w:t>
      </w:r>
      <w:r>
        <w:t xml:space="preserve"> </w:t>
      </w:r>
      <w:r w:rsidR="004B68B9">
        <w:rPr>
          <w:noProof/>
          <w:lang w:val="de-DE" w:eastAsia="de-DE"/>
        </w:rPr>
        <w:drawing>
          <wp:inline distT="0" distB="0" distL="0" distR="0" wp14:anchorId="1F9465F8" wp14:editId="1B18ABA5">
            <wp:extent cx="552450" cy="232189"/>
            <wp:effectExtent l="19050" t="0" r="0" b="0"/>
            <wp:docPr id="256"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srcRect/>
                    <a:stretch>
                      <a:fillRect/>
                    </a:stretch>
                  </pic:blipFill>
                  <pic:spPr bwMode="auto">
                    <a:xfrm>
                      <a:off x="0" y="0"/>
                      <a:ext cx="552450" cy="232189"/>
                    </a:xfrm>
                    <a:prstGeom prst="rect">
                      <a:avLst/>
                    </a:prstGeom>
                    <a:noFill/>
                    <a:ln w="9525">
                      <a:noFill/>
                      <a:miter lim="800000"/>
                      <a:headEnd/>
                      <a:tailEnd/>
                    </a:ln>
                  </pic:spPr>
                </pic:pic>
              </a:graphicData>
            </a:graphic>
          </wp:inline>
        </w:drawing>
      </w:r>
      <w:r w:rsidRPr="001B1EB2">
        <w:t>:</w:t>
      </w:r>
    </w:p>
    <w:p w14:paraId="3F3CDCE6" w14:textId="77777777" w:rsidR="00FF7B90" w:rsidRDefault="004C01E9" w:rsidP="003E1665">
      <w:pPr>
        <w:spacing w:before="120"/>
      </w:pPr>
      <w:r w:rsidRPr="004C01E9">
        <w:rPr>
          <w:noProof/>
          <w:lang w:val="de-DE" w:eastAsia="de-DE"/>
        </w:rPr>
        <w:drawing>
          <wp:inline distT="0" distB="0" distL="0" distR="0" wp14:anchorId="2E41BE50" wp14:editId="625DA088">
            <wp:extent cx="5486400" cy="167054"/>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92480" cy="179419"/>
                    </a:xfrm>
                    <a:prstGeom prst="rect">
                      <a:avLst/>
                    </a:prstGeom>
                  </pic:spPr>
                </pic:pic>
              </a:graphicData>
            </a:graphic>
          </wp:inline>
        </w:drawing>
      </w:r>
    </w:p>
    <w:p w14:paraId="51A2E1D6" w14:textId="396CE4E5" w:rsidR="00FF7B90" w:rsidRDefault="001B1EB2" w:rsidP="003E1665">
      <w:pPr>
        <w:spacing w:before="120"/>
      </w:pPr>
      <w:r>
        <w:t>A copy of the complete repository is now contained in the modeler’s GitHub space:</w:t>
      </w:r>
    </w:p>
    <w:p w14:paraId="006A7F70" w14:textId="77777777" w:rsidR="00FF7B90" w:rsidRDefault="00636A2C" w:rsidP="003E1665">
      <w:pPr>
        <w:spacing w:before="120"/>
      </w:pPr>
      <w:r>
        <w:rPr>
          <w:noProof/>
          <w:lang w:val="de-DE" w:eastAsia="de-DE"/>
        </w:rPr>
        <w:drawing>
          <wp:inline distT="0" distB="0" distL="0" distR="0" wp14:anchorId="6709A31F" wp14:editId="77C3DD0F">
            <wp:extent cx="4095750" cy="342900"/>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srcRect/>
                    <a:stretch>
                      <a:fillRect/>
                    </a:stretch>
                  </pic:blipFill>
                  <pic:spPr bwMode="auto">
                    <a:xfrm>
                      <a:off x="0" y="0"/>
                      <a:ext cx="4095750" cy="342900"/>
                    </a:xfrm>
                    <a:prstGeom prst="rect">
                      <a:avLst/>
                    </a:prstGeom>
                    <a:noFill/>
                    <a:ln w="9525">
                      <a:noFill/>
                      <a:miter lim="800000"/>
                      <a:headEnd/>
                      <a:tailEnd/>
                    </a:ln>
                  </pic:spPr>
                </pic:pic>
              </a:graphicData>
            </a:graphic>
          </wp:inline>
        </w:drawing>
      </w:r>
    </w:p>
    <w:p w14:paraId="43397BBE" w14:textId="77777777" w:rsidR="00FF7B90" w:rsidRDefault="008335A3" w:rsidP="003E1665">
      <w:pPr>
        <w:spacing w:before="120"/>
      </w:pPr>
      <w:r>
        <w:t>The URI pointing to this repository is provided here:</w:t>
      </w:r>
    </w:p>
    <w:p w14:paraId="618F4404" w14:textId="00C4D713" w:rsidR="004D66E9" w:rsidRDefault="004C01E9" w:rsidP="003E1665">
      <w:pPr>
        <w:spacing w:before="120"/>
      </w:pPr>
      <w:r w:rsidRPr="004C01E9">
        <w:rPr>
          <w:noProof/>
        </w:rPr>
        <w:lastRenderedPageBreak/>
        <w:drawing>
          <wp:inline distT="0" distB="0" distL="0" distR="0" wp14:anchorId="6CE5A5B8" wp14:editId="166A1BE2">
            <wp:extent cx="5943600" cy="1218565"/>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218565"/>
                    </a:xfrm>
                    <a:prstGeom prst="rect">
                      <a:avLst/>
                    </a:prstGeom>
                  </pic:spPr>
                </pic:pic>
              </a:graphicData>
            </a:graphic>
          </wp:inline>
        </w:drawing>
      </w:r>
    </w:p>
    <w:p w14:paraId="03667AAC" w14:textId="597F3806" w:rsidR="0068522D" w:rsidRDefault="0068522D" w:rsidP="00AA4093">
      <w:pPr>
        <w:pStyle w:val="berschrift3"/>
      </w:pPr>
      <w:bookmarkStart w:id="330" w:name="_Toc511379142"/>
      <w:bookmarkStart w:id="331" w:name="_Toc520987127"/>
      <w:r>
        <w:t>Cloning</w:t>
      </w:r>
      <w:bookmarkEnd w:id="330"/>
      <w:bookmarkEnd w:id="331"/>
    </w:p>
    <w:p w14:paraId="503137B3" w14:textId="2F38F4C9" w:rsidR="00DB1398" w:rsidRDefault="005F25FF" w:rsidP="00FF7B90">
      <w:pPr>
        <w:spacing w:before="120"/>
      </w:pPr>
      <w:r>
        <w:t>T</w:t>
      </w:r>
      <w:r w:rsidR="005A71C7">
        <w:t xml:space="preserve">he </w:t>
      </w:r>
      <w:r>
        <w:t>ToolChain</w:t>
      </w:r>
      <w:r w:rsidR="005A71C7">
        <w:t xml:space="preserve"> branch </w:t>
      </w:r>
      <w:r>
        <w:t>needs to be</w:t>
      </w:r>
      <w:r w:rsidR="00446BA0">
        <w:t xml:space="preserve"> cloned </w:t>
      </w:r>
      <w:r w:rsidR="005A71C7">
        <w:t xml:space="preserve">to the </w:t>
      </w:r>
      <w:r>
        <w:t>modeler</w:t>
      </w:r>
      <w:r w:rsidR="004F71F0">
        <w:t>’</w:t>
      </w:r>
      <w:r>
        <w:t xml:space="preserve">s </w:t>
      </w:r>
      <w:r w:rsidR="005A71C7">
        <w:t xml:space="preserve">local repository. </w:t>
      </w:r>
      <w:r w:rsidR="005A71C7" w:rsidRPr="005A71C7">
        <w:t>This is done using the git client that is contained in the Eclipse tool.</w:t>
      </w:r>
    </w:p>
    <w:p w14:paraId="06EF347A" w14:textId="6F12EF98" w:rsidR="005A71C7" w:rsidRDefault="005A71C7" w:rsidP="00FF7B90">
      <w:r>
        <w:t xml:space="preserve">After Eclipse has been launched </w:t>
      </w:r>
      <w:r w:rsidR="001F3E70">
        <w:t>o</w:t>
      </w:r>
      <w:r>
        <w:t xml:space="preserve">n the local PC, the git client can be started by clicking the </w:t>
      </w:r>
      <w:r w:rsidR="001F3E70">
        <w:rPr>
          <w:rFonts w:ascii="Segoe Script" w:hAnsi="Segoe Script"/>
        </w:rPr>
        <w:t>Open</w:t>
      </w:r>
      <w:r w:rsidR="001F3E70">
        <w:t xml:space="preserve"> </w:t>
      </w:r>
      <w:r w:rsidR="001F3E70" w:rsidRPr="00F714F4">
        <w:rPr>
          <w:rFonts w:ascii="Segoe Script" w:hAnsi="Segoe Script"/>
        </w:rPr>
        <w:t>Perspective</w:t>
      </w:r>
      <w:r w:rsidR="001F3E70">
        <w:t xml:space="preserve"> </w:t>
      </w:r>
      <w:r>
        <w:t xml:space="preserve"> button:</w:t>
      </w:r>
      <w:r w:rsidR="004B68B9">
        <w:rPr>
          <w:noProof/>
          <w:lang w:val="de-DE" w:eastAsia="de-DE"/>
        </w:rPr>
        <w:drawing>
          <wp:inline distT="0" distB="0" distL="0" distR="0" wp14:anchorId="51D3E970" wp14:editId="49AF61D3">
            <wp:extent cx="200025" cy="190500"/>
            <wp:effectExtent l="19050" t="0" r="9525" b="0"/>
            <wp:docPr id="277"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srcRect/>
                    <a:stretch>
                      <a:fillRect/>
                    </a:stretch>
                  </pic:blipFill>
                  <pic:spPr bwMode="auto">
                    <a:xfrm>
                      <a:off x="0" y="0"/>
                      <a:ext cx="200025" cy="190500"/>
                    </a:xfrm>
                    <a:prstGeom prst="rect">
                      <a:avLst/>
                    </a:prstGeom>
                    <a:noFill/>
                    <a:ln w="9525">
                      <a:noFill/>
                      <a:miter lim="800000"/>
                      <a:headEnd/>
                      <a:tailEnd/>
                    </a:ln>
                  </pic:spPr>
                </pic:pic>
              </a:graphicData>
            </a:graphic>
          </wp:inline>
        </w:drawing>
      </w:r>
      <w:r>
        <w:t xml:space="preserve"> and then choosing the </w:t>
      </w:r>
      <w:r w:rsidR="004B68B9">
        <w:rPr>
          <w:noProof/>
          <w:lang w:val="de-DE" w:eastAsia="de-DE"/>
        </w:rPr>
        <w:drawing>
          <wp:inline distT="0" distB="0" distL="0" distR="0" wp14:anchorId="6848CA52" wp14:editId="4B86907E">
            <wp:extent cx="361950" cy="200025"/>
            <wp:effectExtent l="19050" t="0" r="0" b="0"/>
            <wp:docPr id="278"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srcRect/>
                    <a:stretch>
                      <a:fillRect/>
                    </a:stretch>
                  </pic:blipFill>
                  <pic:spPr bwMode="auto">
                    <a:xfrm>
                      <a:off x="0" y="0"/>
                      <a:ext cx="361950" cy="200025"/>
                    </a:xfrm>
                    <a:prstGeom prst="rect">
                      <a:avLst/>
                    </a:prstGeom>
                    <a:noFill/>
                    <a:ln w="9525">
                      <a:noFill/>
                      <a:miter lim="800000"/>
                      <a:headEnd/>
                      <a:tailEnd/>
                    </a:ln>
                  </pic:spPr>
                </pic:pic>
              </a:graphicData>
            </a:graphic>
          </wp:inline>
        </w:drawing>
      </w:r>
      <w:r>
        <w:t xml:space="preserve"> perspective.</w:t>
      </w:r>
    </w:p>
    <w:p w14:paraId="21BCCDBE" w14:textId="317E239D" w:rsidR="00A44FD4" w:rsidRDefault="00247AB3" w:rsidP="00FF7B90">
      <w:pPr>
        <w:jc w:val="center"/>
      </w:pPr>
      <w:r>
        <w:rPr>
          <w:noProof/>
          <w:lang w:val="de-DE" w:eastAsia="de-DE"/>
        </w:rPr>
        <w:drawing>
          <wp:inline distT="0" distB="0" distL="0" distR="0" wp14:anchorId="04621069" wp14:editId="411C4F6E">
            <wp:extent cx="1809750" cy="1247775"/>
            <wp:effectExtent l="19050" t="0" r="0" b="0"/>
            <wp:docPr id="57"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srcRect/>
                    <a:stretch>
                      <a:fillRect/>
                    </a:stretch>
                  </pic:blipFill>
                  <pic:spPr bwMode="auto">
                    <a:xfrm>
                      <a:off x="0" y="0"/>
                      <a:ext cx="1809750" cy="1247775"/>
                    </a:xfrm>
                    <a:prstGeom prst="rect">
                      <a:avLst/>
                    </a:prstGeom>
                    <a:noFill/>
                    <a:ln w="9525">
                      <a:noFill/>
                      <a:miter lim="800000"/>
                      <a:headEnd/>
                      <a:tailEnd/>
                    </a:ln>
                  </pic:spPr>
                </pic:pic>
              </a:graphicData>
            </a:graphic>
          </wp:inline>
        </w:drawing>
      </w:r>
      <w:r w:rsidR="00A44FD4">
        <w:sym w:font="Wingdings" w:char="F0E0"/>
      </w:r>
      <w:r w:rsidR="00A44FD4">
        <w:t xml:space="preserve"> </w:t>
      </w:r>
      <w:r>
        <w:rPr>
          <w:noProof/>
          <w:lang w:val="de-DE" w:eastAsia="de-DE"/>
        </w:rPr>
        <w:drawing>
          <wp:inline distT="0" distB="0" distL="0" distR="0" wp14:anchorId="76200D25" wp14:editId="46A52AA5">
            <wp:extent cx="2609850" cy="2362200"/>
            <wp:effectExtent l="19050" t="0" r="0" b="0"/>
            <wp:docPr id="79"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srcRect/>
                    <a:stretch>
                      <a:fillRect/>
                    </a:stretch>
                  </pic:blipFill>
                  <pic:spPr bwMode="auto">
                    <a:xfrm>
                      <a:off x="0" y="0"/>
                      <a:ext cx="2609850" cy="2362200"/>
                    </a:xfrm>
                    <a:prstGeom prst="rect">
                      <a:avLst/>
                    </a:prstGeom>
                    <a:noFill/>
                    <a:ln w="9525">
                      <a:noFill/>
                      <a:miter lim="800000"/>
                      <a:headEnd/>
                      <a:tailEnd/>
                    </a:ln>
                  </pic:spPr>
                </pic:pic>
              </a:graphicData>
            </a:graphic>
          </wp:inline>
        </w:drawing>
      </w:r>
    </w:p>
    <w:p w14:paraId="632DA5F2" w14:textId="48DA7E70" w:rsidR="00A44FD4" w:rsidRDefault="00A44FD4" w:rsidP="003E61F8">
      <w:pPr>
        <w:pStyle w:val="FigureCaption"/>
      </w:pPr>
      <w:bookmarkStart w:id="332" w:name="_Toc511379048"/>
      <w:bookmarkStart w:id="333" w:name="_Toc520987225"/>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3</w:t>
      </w:r>
      <w:r w:rsidR="00ED391E">
        <w:fldChar w:fldCharType="end"/>
      </w:r>
      <w:r>
        <w:t>: Open Git Perspective</w:t>
      </w:r>
      <w:bookmarkEnd w:id="332"/>
      <w:bookmarkEnd w:id="333"/>
    </w:p>
    <w:p w14:paraId="69443065" w14:textId="77777777" w:rsidR="000409BD" w:rsidRDefault="000409BD" w:rsidP="00FF7B90"/>
    <w:p w14:paraId="780179B7" w14:textId="77777777" w:rsidR="00A44FD4" w:rsidRPr="003C5594" w:rsidRDefault="00A44FD4" w:rsidP="00FF7B90">
      <w:r>
        <w:t xml:space="preserve">In the </w:t>
      </w:r>
      <w:r w:rsidR="004B68B9">
        <w:rPr>
          <w:noProof/>
          <w:lang w:val="de-DE" w:eastAsia="de-DE"/>
        </w:rPr>
        <w:drawing>
          <wp:inline distT="0" distB="0" distL="0" distR="0" wp14:anchorId="4961CC7D" wp14:editId="47EEBB5D">
            <wp:extent cx="1304925" cy="247650"/>
            <wp:effectExtent l="19050" t="0" r="9525" b="0"/>
            <wp:docPr id="287"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click on </w:t>
      </w:r>
      <w:r w:rsidR="003C5594">
        <w:rPr>
          <w:noProof/>
          <w:lang w:val="de-DE" w:eastAsia="de-DE"/>
        </w:rPr>
        <w:drawing>
          <wp:inline distT="0" distB="0" distL="0" distR="0" wp14:anchorId="2C96C477" wp14:editId="2EFBCF5D">
            <wp:extent cx="180975" cy="180975"/>
            <wp:effectExtent l="19050" t="0" r="9525" b="0"/>
            <wp:docPr id="91"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803108">
        <w:t xml:space="preserve"> or </w:t>
      </w:r>
      <w:r w:rsidR="00803108">
        <w:rPr>
          <w:noProof/>
          <w:lang w:val="de-DE" w:eastAsia="de-DE"/>
        </w:rPr>
        <w:drawing>
          <wp:inline distT="0" distB="0" distL="0" distR="0" wp14:anchorId="0D4EFD3A" wp14:editId="2A5556C4">
            <wp:extent cx="1133475" cy="152400"/>
            <wp:effectExtent l="19050" t="0" r="9525" b="0"/>
            <wp:docPr id="97"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srcRect/>
                    <a:stretch>
                      <a:fillRect/>
                    </a:stretch>
                  </pic:blipFill>
                  <pic:spPr bwMode="auto">
                    <a:xfrm>
                      <a:off x="0" y="0"/>
                      <a:ext cx="1133475" cy="152400"/>
                    </a:xfrm>
                    <a:prstGeom prst="rect">
                      <a:avLst/>
                    </a:prstGeom>
                    <a:noFill/>
                    <a:ln w="9525">
                      <a:noFill/>
                      <a:miter lim="800000"/>
                      <a:headEnd/>
                      <a:tailEnd/>
                    </a:ln>
                  </pic:spPr>
                </pic:pic>
              </a:graphicData>
            </a:graphic>
          </wp:inline>
        </w:drawing>
      </w:r>
      <w:r w:rsidR="003C5594" w:rsidRPr="003C5594">
        <w:rPr>
          <w:noProof/>
          <w:lang w:eastAsia="de-DE"/>
        </w:rPr>
        <w:t>:</w:t>
      </w:r>
    </w:p>
    <w:p w14:paraId="6BA75850" w14:textId="77777777" w:rsidR="00A44FD4" w:rsidRDefault="00803108" w:rsidP="00FF7B90">
      <w:pPr>
        <w:jc w:val="center"/>
      </w:pPr>
      <w:r>
        <w:rPr>
          <w:noProof/>
          <w:lang w:val="de-DE" w:eastAsia="de-DE"/>
        </w:rPr>
        <w:drawing>
          <wp:inline distT="0" distB="0" distL="0" distR="0" wp14:anchorId="26EE55A0" wp14:editId="2057AC59">
            <wp:extent cx="3857625" cy="1704975"/>
            <wp:effectExtent l="19050" t="0" r="9525" b="0"/>
            <wp:docPr id="9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a:srcRect/>
                    <a:stretch>
                      <a:fillRect/>
                    </a:stretch>
                  </pic:blipFill>
                  <pic:spPr bwMode="auto">
                    <a:xfrm>
                      <a:off x="0" y="0"/>
                      <a:ext cx="3857625" cy="1704975"/>
                    </a:xfrm>
                    <a:prstGeom prst="rect">
                      <a:avLst/>
                    </a:prstGeom>
                    <a:noFill/>
                    <a:ln w="9525">
                      <a:noFill/>
                      <a:miter lim="800000"/>
                      <a:headEnd/>
                      <a:tailEnd/>
                    </a:ln>
                  </pic:spPr>
                </pic:pic>
              </a:graphicData>
            </a:graphic>
          </wp:inline>
        </w:drawing>
      </w:r>
    </w:p>
    <w:p w14:paraId="0DF3F891" w14:textId="356627B9" w:rsidR="00A44FD4" w:rsidRDefault="00A44FD4" w:rsidP="003E61F8">
      <w:pPr>
        <w:pStyle w:val="FigureCaption"/>
      </w:pPr>
      <w:bookmarkStart w:id="334" w:name="_Toc511379049"/>
      <w:bookmarkStart w:id="335" w:name="_Toc520987226"/>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4</w:t>
      </w:r>
      <w:r w:rsidR="00ED391E">
        <w:fldChar w:fldCharType="end"/>
      </w:r>
      <w:r>
        <w:t>: Add Repository Choices</w:t>
      </w:r>
      <w:bookmarkEnd w:id="334"/>
      <w:bookmarkEnd w:id="335"/>
    </w:p>
    <w:p w14:paraId="63937DC2" w14:textId="77777777" w:rsidR="00A44FD4" w:rsidRDefault="008335A3" w:rsidP="00FF7B90">
      <w:r>
        <w:lastRenderedPageBreak/>
        <w:t xml:space="preserve">The URI of the </w:t>
      </w:r>
      <w:r w:rsidR="00EB2F65">
        <w:t xml:space="preserve">repository </w:t>
      </w:r>
      <w:r>
        <w:t>is provided on the modeler’s GitHub space</w:t>
      </w:r>
      <w:r w:rsidR="00EB2F65">
        <w:t>; see step 1.</w:t>
      </w:r>
      <w:r w:rsidR="00EB2F65">
        <w:rPr>
          <w:noProof/>
          <w:lang w:eastAsia="de-DE"/>
        </w:rPr>
        <w:br/>
        <w:t>Copy th</w:t>
      </w:r>
      <w:r w:rsidR="00EB2F65" w:rsidRPr="00222896">
        <w:rPr>
          <w:noProof/>
          <w:lang w:eastAsia="de-DE"/>
        </w:rPr>
        <w:t>is address (https://github.com</w:t>
      </w:r>
      <w:r w:rsidR="00EB2F65" w:rsidRPr="00D97AD4">
        <w:rPr>
          <w:noProof/>
          <w:lang w:eastAsia="de-DE"/>
        </w:rPr>
        <w:t>/&lt;modeler’s git user name&gt;/</w:t>
      </w:r>
      <w:r w:rsidR="00EB2F65" w:rsidRPr="00EB2F65">
        <w:t>EAGLE-Open-Model-Profile-and-Tools.git</w:t>
      </w:r>
      <w:r w:rsidR="00EB2F65" w:rsidRPr="00222896">
        <w:rPr>
          <w:noProof/>
          <w:lang w:eastAsia="de-DE"/>
        </w:rPr>
        <w:t xml:space="preserve">) into the URI field </w:t>
      </w:r>
      <w:r w:rsidR="00EB2F65">
        <w:rPr>
          <w:noProof/>
          <w:lang w:eastAsia="de-DE"/>
        </w:rPr>
        <w:t xml:space="preserve">(the Host and Repository path fields are then automatically populated) </w:t>
      </w:r>
      <w:r w:rsidR="00EB2F65" w:rsidRPr="00222896">
        <w:rPr>
          <w:noProof/>
          <w:lang w:eastAsia="de-DE"/>
        </w:rPr>
        <w:t xml:space="preserve">and enter </w:t>
      </w:r>
      <w:r w:rsidR="00C2517A">
        <w:rPr>
          <w:noProof/>
          <w:lang w:eastAsia="de-DE"/>
        </w:rPr>
        <w:t>the modeler’s</w:t>
      </w:r>
      <w:r w:rsidR="00EB2F65" w:rsidRPr="00222896">
        <w:rPr>
          <w:noProof/>
          <w:lang w:eastAsia="de-DE"/>
        </w:rPr>
        <w:t xml:space="preserve"> GitHub username and password.</w:t>
      </w:r>
    </w:p>
    <w:p w14:paraId="2C4C6653" w14:textId="77777777" w:rsidR="00A44FD4" w:rsidRDefault="005955FF" w:rsidP="00FF7B90">
      <w:pPr>
        <w:jc w:val="center"/>
      </w:pPr>
      <w:r>
        <w:rPr>
          <w:noProof/>
          <w:lang w:val="de-DE" w:eastAsia="de-DE"/>
        </w:rPr>
        <w:drawing>
          <wp:inline distT="0" distB="0" distL="0" distR="0" wp14:anchorId="5E7BA846" wp14:editId="48F36C62">
            <wp:extent cx="5467350" cy="4721802"/>
            <wp:effectExtent l="19050" t="0" r="0" b="0"/>
            <wp:docPr id="33"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srcRect/>
                    <a:stretch>
                      <a:fillRect/>
                    </a:stretch>
                  </pic:blipFill>
                  <pic:spPr bwMode="auto">
                    <a:xfrm>
                      <a:off x="0" y="0"/>
                      <a:ext cx="5467350" cy="4721802"/>
                    </a:xfrm>
                    <a:prstGeom prst="rect">
                      <a:avLst/>
                    </a:prstGeom>
                    <a:noFill/>
                    <a:ln w="9525">
                      <a:noFill/>
                      <a:miter lim="800000"/>
                      <a:headEnd/>
                      <a:tailEnd/>
                    </a:ln>
                  </pic:spPr>
                </pic:pic>
              </a:graphicData>
            </a:graphic>
          </wp:inline>
        </w:drawing>
      </w:r>
    </w:p>
    <w:p w14:paraId="09FE58BF" w14:textId="6EE7F33D" w:rsidR="00D97AD4" w:rsidRDefault="00D97AD4" w:rsidP="003E61F8">
      <w:pPr>
        <w:pStyle w:val="FigureCaption"/>
      </w:pPr>
      <w:bookmarkStart w:id="336" w:name="_Toc511379050"/>
      <w:bookmarkStart w:id="337" w:name="_Toc520987227"/>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5</w:t>
      </w:r>
      <w:r w:rsidR="00ED391E">
        <w:fldChar w:fldCharType="end"/>
      </w:r>
      <w:r>
        <w:t>: Source Git Repository Window</w:t>
      </w:r>
      <w:bookmarkEnd w:id="336"/>
      <w:bookmarkEnd w:id="337"/>
    </w:p>
    <w:p w14:paraId="7D9F3BA6" w14:textId="77777777" w:rsidR="000409BD" w:rsidRDefault="000409BD" w:rsidP="00FF7B90"/>
    <w:p w14:paraId="60C04C35" w14:textId="2BEA20E5" w:rsidR="003F4F2C" w:rsidRDefault="003F4F2C" w:rsidP="00FF7B90">
      <w:r>
        <w:t xml:space="preserve">Click </w:t>
      </w:r>
      <w:r w:rsidR="004B68B9">
        <w:rPr>
          <w:noProof/>
          <w:lang w:val="de-DE" w:eastAsia="de-DE"/>
        </w:rPr>
        <w:drawing>
          <wp:inline distT="0" distB="0" distL="0" distR="0" wp14:anchorId="3D91B51B" wp14:editId="19DDADEB">
            <wp:extent cx="892175" cy="248920"/>
            <wp:effectExtent l="19050" t="0" r="3175" b="0"/>
            <wp:docPr id="29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select </w:t>
      </w:r>
      <w:r w:rsidRPr="0019473E">
        <w:rPr>
          <w:b/>
        </w:rPr>
        <w:t>only</w:t>
      </w:r>
      <w:r>
        <w:t xml:space="preserve"> the </w:t>
      </w:r>
      <w:r w:rsidR="008D6964">
        <w:t>ToolChain</w:t>
      </w:r>
      <w:r>
        <w:t xml:space="preserve"> branch:</w:t>
      </w:r>
    </w:p>
    <w:p w14:paraId="4C3885AA" w14:textId="55EF03BD" w:rsidR="00A44FD4" w:rsidRDefault="00552761" w:rsidP="00FF7B90">
      <w:pPr>
        <w:jc w:val="center"/>
      </w:pPr>
      <w:r w:rsidRPr="00552761">
        <w:rPr>
          <w:noProof/>
        </w:rPr>
        <w:lastRenderedPageBreak/>
        <w:drawing>
          <wp:inline distT="0" distB="0" distL="0" distR="0" wp14:anchorId="42641FF8" wp14:editId="162B3554">
            <wp:extent cx="1448002" cy="2057687"/>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48002" cy="2057687"/>
                    </a:xfrm>
                    <a:prstGeom prst="rect">
                      <a:avLst/>
                    </a:prstGeom>
                  </pic:spPr>
                </pic:pic>
              </a:graphicData>
            </a:graphic>
          </wp:inline>
        </w:drawing>
      </w:r>
    </w:p>
    <w:p w14:paraId="2F6CA0A1" w14:textId="77777777" w:rsidR="003F4F2C" w:rsidRDefault="003F4F2C" w:rsidP="00FF7B90">
      <w:r>
        <w:t xml:space="preserve">Click </w:t>
      </w:r>
      <w:r w:rsidR="004B68B9">
        <w:rPr>
          <w:noProof/>
          <w:lang w:val="de-DE" w:eastAsia="de-DE"/>
        </w:rPr>
        <w:drawing>
          <wp:inline distT="0" distB="0" distL="0" distR="0" wp14:anchorId="646F9082" wp14:editId="2707C104">
            <wp:extent cx="892175" cy="248920"/>
            <wp:effectExtent l="19050" t="0" r="3175" b="0"/>
            <wp:docPr id="294"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insert the destination directory on </w:t>
      </w:r>
      <w:r w:rsidR="00C2517A">
        <w:t>the</w:t>
      </w:r>
      <w:r>
        <w:t xml:space="preserve"> local disk where the profile </w:t>
      </w:r>
      <w:r w:rsidR="00C2517A">
        <w:t>shall</w:t>
      </w:r>
      <w:r>
        <w:t xml:space="preserve"> be stored.</w:t>
      </w:r>
    </w:p>
    <w:p w14:paraId="755AFA1B" w14:textId="085AABF8" w:rsidR="003F4F2C" w:rsidRDefault="00552761" w:rsidP="00FF7B90">
      <w:pPr>
        <w:rPr>
          <w:noProof/>
          <w:lang w:eastAsia="de-DE"/>
        </w:rPr>
      </w:pPr>
      <w:r w:rsidRPr="00552761">
        <w:rPr>
          <w:noProof/>
        </w:rPr>
        <w:drawing>
          <wp:inline distT="0" distB="0" distL="0" distR="0" wp14:anchorId="2FCA1962" wp14:editId="773C9080">
            <wp:extent cx="1152686" cy="161948"/>
            <wp:effectExtent l="0" t="0" r="0" b="9525"/>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52686" cy="161948"/>
                    </a:xfrm>
                    <a:prstGeom prst="rect">
                      <a:avLst/>
                    </a:prstGeom>
                  </pic:spPr>
                </pic:pic>
              </a:graphicData>
            </a:graphic>
          </wp:inline>
        </w:drawing>
      </w:r>
      <w:r w:rsidR="003F4F2C">
        <w:t xml:space="preserve"> </w:t>
      </w:r>
      <w:r>
        <w:t xml:space="preserve">and </w:t>
      </w:r>
      <w:r w:rsidRPr="00552761">
        <w:rPr>
          <w:noProof/>
        </w:rPr>
        <w:drawing>
          <wp:inline distT="0" distB="0" distL="0" distR="0" wp14:anchorId="32B45980" wp14:editId="4BDA6162">
            <wp:extent cx="2867425" cy="152421"/>
            <wp:effectExtent l="0" t="0" r="9525"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7425" cy="152421"/>
                    </a:xfrm>
                    <a:prstGeom prst="rect">
                      <a:avLst/>
                    </a:prstGeom>
                  </pic:spPr>
                </pic:pic>
              </a:graphicData>
            </a:graphic>
          </wp:inline>
        </w:drawing>
      </w:r>
      <w:r w:rsidR="003F4F2C">
        <w:t xml:space="preserve"> should be checked.</w:t>
      </w:r>
    </w:p>
    <w:p w14:paraId="3E39D1CC" w14:textId="64186C03" w:rsidR="003F4F2C" w:rsidRDefault="007120AB" w:rsidP="00FF7B90">
      <w:pPr>
        <w:jc w:val="center"/>
        <w:rPr>
          <w:noProof/>
          <w:lang w:eastAsia="de-DE"/>
        </w:rPr>
      </w:pPr>
      <w:r w:rsidRPr="007120AB">
        <w:rPr>
          <w:noProof/>
          <w:lang w:eastAsia="de-DE"/>
        </w:rPr>
        <w:drawing>
          <wp:inline distT="0" distB="0" distL="0" distR="0" wp14:anchorId="4C60C38A" wp14:editId="373A662A">
            <wp:extent cx="5744377" cy="5115639"/>
            <wp:effectExtent l="0" t="0" r="8890" b="889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4377" cy="5115639"/>
                    </a:xfrm>
                    <a:prstGeom prst="rect">
                      <a:avLst/>
                    </a:prstGeom>
                  </pic:spPr>
                </pic:pic>
              </a:graphicData>
            </a:graphic>
          </wp:inline>
        </w:drawing>
      </w:r>
    </w:p>
    <w:p w14:paraId="4B325FD7" w14:textId="6DD106C6" w:rsidR="003F4F2C" w:rsidRDefault="003F4F2C" w:rsidP="003E61F8">
      <w:pPr>
        <w:pStyle w:val="FigureCaption"/>
      </w:pPr>
      <w:bookmarkStart w:id="338" w:name="_Toc511379051"/>
      <w:bookmarkStart w:id="339" w:name="_Toc520987228"/>
      <w:r>
        <w:lastRenderedPageBreak/>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6</w:t>
      </w:r>
      <w:r w:rsidR="00ED391E">
        <w:fldChar w:fldCharType="end"/>
      </w:r>
      <w:r>
        <w:t>: Local Destination Window</w:t>
      </w:r>
      <w:bookmarkEnd w:id="338"/>
      <w:bookmarkEnd w:id="339"/>
    </w:p>
    <w:p w14:paraId="6693A80D" w14:textId="5D558F6B" w:rsidR="003F4F2C" w:rsidRDefault="003F4F2C" w:rsidP="00FF7B90">
      <w:pPr>
        <w:rPr>
          <w:noProof/>
          <w:lang w:eastAsia="de-DE"/>
        </w:rPr>
      </w:pPr>
      <w:r>
        <w:t xml:space="preserve">Click </w:t>
      </w:r>
      <w:r w:rsidR="004B68B9">
        <w:rPr>
          <w:noProof/>
          <w:lang w:val="de-DE" w:eastAsia="de-DE"/>
        </w:rPr>
        <w:drawing>
          <wp:inline distT="0" distB="0" distL="0" distR="0" wp14:anchorId="161C79CE" wp14:editId="5D798E47">
            <wp:extent cx="885825" cy="238125"/>
            <wp:effectExtent l="19050" t="0" r="9525" b="0"/>
            <wp:docPr id="302"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7"/>
                    <a:srcRect/>
                    <a:stretch>
                      <a:fillRect/>
                    </a:stretch>
                  </pic:blipFill>
                  <pic:spPr bwMode="auto">
                    <a:xfrm>
                      <a:off x="0" y="0"/>
                      <a:ext cx="885825" cy="238125"/>
                    </a:xfrm>
                    <a:prstGeom prst="rect">
                      <a:avLst/>
                    </a:prstGeom>
                    <a:noFill/>
                    <a:ln w="9525">
                      <a:noFill/>
                      <a:miter lim="800000"/>
                      <a:headEnd/>
                      <a:tailEnd/>
                    </a:ln>
                  </pic:spPr>
                </pic:pic>
              </a:graphicData>
            </a:graphic>
          </wp:inline>
        </w:drawing>
      </w:r>
      <w:r>
        <w:t xml:space="preserve">. The </w:t>
      </w:r>
      <w:r w:rsidR="007120AB">
        <w:t xml:space="preserve">ToolChain branch </w:t>
      </w:r>
      <w:r>
        <w:t xml:space="preserve">is now downloaded to </w:t>
      </w:r>
      <w:r w:rsidR="00C2517A">
        <w:t>the</w:t>
      </w:r>
      <w:r>
        <w:t xml:space="preserve"> local PC.</w:t>
      </w:r>
    </w:p>
    <w:p w14:paraId="6F555240" w14:textId="1ABBF546" w:rsidR="0068522D" w:rsidRPr="0068522D" w:rsidRDefault="009E2D10" w:rsidP="0068522D">
      <w:pPr>
        <w:pStyle w:val="berschrift3"/>
      </w:pPr>
      <w:bookmarkStart w:id="340" w:name="_Ref501468063"/>
      <w:bookmarkStart w:id="341" w:name="_Toc511379143"/>
      <w:bookmarkStart w:id="342" w:name="_Toc520987128"/>
      <w:bookmarkStart w:id="343" w:name="_Ref458768874"/>
      <w:r>
        <w:t>Model in Papyrus</w:t>
      </w:r>
      <w:bookmarkEnd w:id="340"/>
      <w:bookmarkEnd w:id="341"/>
      <w:bookmarkEnd w:id="342"/>
    </w:p>
    <w:p w14:paraId="49A2D89C" w14:textId="77777777" w:rsidR="001724A8" w:rsidRDefault="001724A8" w:rsidP="00FF7B90">
      <w:pPr>
        <w:spacing w:before="120"/>
      </w:pPr>
      <w:r>
        <w:t xml:space="preserve">The </w:t>
      </w:r>
      <w:r w:rsidR="004B68B9">
        <w:rPr>
          <w:noProof/>
          <w:lang w:val="de-DE" w:eastAsia="de-DE"/>
        </w:rPr>
        <w:drawing>
          <wp:inline distT="0" distB="0" distL="0" distR="0" wp14:anchorId="1B542DB6" wp14:editId="076A5286">
            <wp:extent cx="1304925" cy="247650"/>
            <wp:effectExtent l="19050" t="0" r="9525" b="0"/>
            <wp:docPr id="30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should then contain the following files:</w:t>
      </w:r>
      <w:bookmarkEnd w:id="343"/>
    </w:p>
    <w:p w14:paraId="075CA301" w14:textId="6551B3A6" w:rsidR="003F4F2C" w:rsidRDefault="007120AB" w:rsidP="00FF7B90">
      <w:pPr>
        <w:jc w:val="center"/>
      </w:pPr>
      <w:r w:rsidRPr="007120AB">
        <w:rPr>
          <w:noProof/>
        </w:rPr>
        <w:drawing>
          <wp:inline distT="0" distB="0" distL="0" distR="0" wp14:anchorId="3F622FC0" wp14:editId="34CEB331">
            <wp:extent cx="4648849" cy="4801270"/>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48849" cy="4801270"/>
                    </a:xfrm>
                    <a:prstGeom prst="rect">
                      <a:avLst/>
                    </a:prstGeom>
                  </pic:spPr>
                </pic:pic>
              </a:graphicData>
            </a:graphic>
          </wp:inline>
        </w:drawing>
      </w:r>
    </w:p>
    <w:p w14:paraId="07E61809" w14:textId="37F0F0FD" w:rsidR="006828DA" w:rsidRDefault="006828DA" w:rsidP="003E61F8">
      <w:pPr>
        <w:pStyle w:val="FigureCaption"/>
      </w:pPr>
      <w:bookmarkStart w:id="344" w:name="_Toc511379052"/>
      <w:bookmarkStart w:id="345" w:name="_Toc520987229"/>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7</w:t>
      </w:r>
      <w:r w:rsidR="00ED391E">
        <w:fldChar w:fldCharType="end"/>
      </w:r>
      <w:r>
        <w:t xml:space="preserve">: </w:t>
      </w:r>
      <w:r w:rsidR="007120AB">
        <w:t>ToolChain</w:t>
      </w:r>
      <w:r>
        <w:t xml:space="preserve"> Branch Cloned to Local PC</w:t>
      </w:r>
      <w:bookmarkEnd w:id="344"/>
      <w:bookmarkEnd w:id="345"/>
    </w:p>
    <w:p w14:paraId="34051615" w14:textId="6A7602BC" w:rsidR="00FF7B90" w:rsidRDefault="001724A8" w:rsidP="00FF7B90">
      <w:r>
        <w:t xml:space="preserve">Since the </w:t>
      </w:r>
      <w:r w:rsidR="007120AB" w:rsidRPr="00552761">
        <w:rPr>
          <w:noProof/>
        </w:rPr>
        <w:drawing>
          <wp:inline distT="0" distB="0" distL="0" distR="0" wp14:anchorId="366E5DE2" wp14:editId="431467EA">
            <wp:extent cx="2867425" cy="152421"/>
            <wp:effectExtent l="0" t="0" r="9525"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7425" cy="152421"/>
                    </a:xfrm>
                    <a:prstGeom prst="rect">
                      <a:avLst/>
                    </a:prstGeom>
                  </pic:spPr>
                </pic:pic>
              </a:graphicData>
            </a:graphic>
          </wp:inline>
        </w:drawing>
      </w:r>
      <w:r>
        <w:t xml:space="preserve"> checkbox</w:t>
      </w:r>
      <w:r w:rsidR="00C2517A">
        <w:t xml:space="preserve"> was </w:t>
      </w:r>
      <w:r w:rsidR="007836E5">
        <w:t>selected</w:t>
      </w:r>
      <w:r>
        <w:t xml:space="preserve">, </w:t>
      </w:r>
      <w:r w:rsidR="002275C6">
        <w:t>all Papyrus</w:t>
      </w:r>
      <w:r>
        <w:t xml:space="preserve"> project</w:t>
      </w:r>
      <w:r w:rsidR="002275C6">
        <w:t>s contained in the ToolChain branch</w:t>
      </w:r>
      <w:r>
        <w:t xml:space="preserve"> automatically appear in the </w:t>
      </w:r>
      <w:r w:rsidR="004B68B9">
        <w:rPr>
          <w:noProof/>
          <w:lang w:val="de-DE" w:eastAsia="de-DE"/>
        </w:rPr>
        <w:drawing>
          <wp:inline distT="0" distB="0" distL="0" distR="0" wp14:anchorId="425BC8D1" wp14:editId="5633D8EF">
            <wp:extent cx="1152525" cy="201902"/>
            <wp:effectExtent l="19050" t="0" r="9525" b="0"/>
            <wp:docPr id="310"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srcRect/>
                    <a:stretch>
                      <a:fillRect/>
                    </a:stretch>
                  </pic:blipFill>
                  <pic:spPr bwMode="auto">
                    <a:xfrm>
                      <a:off x="0" y="0"/>
                      <a:ext cx="1152525" cy="201902"/>
                    </a:xfrm>
                    <a:prstGeom prst="rect">
                      <a:avLst/>
                    </a:prstGeom>
                    <a:noFill/>
                    <a:ln w="9525">
                      <a:noFill/>
                      <a:miter lim="800000"/>
                      <a:headEnd/>
                      <a:tailEnd/>
                    </a:ln>
                  </pic:spPr>
                </pic:pic>
              </a:graphicData>
            </a:graphic>
          </wp:inline>
        </w:drawing>
      </w:r>
      <w:r>
        <w:t xml:space="preserve"> window in the Papyrus perspective. </w:t>
      </w:r>
      <w:r w:rsidR="00E96252">
        <w:t>This can be rechecked in</w:t>
      </w:r>
      <w:r>
        <w:t xml:space="preserve"> the </w:t>
      </w:r>
      <w:r w:rsidR="002275C6" w:rsidRPr="002275C6">
        <w:rPr>
          <w:noProof/>
        </w:rPr>
        <w:drawing>
          <wp:inline distT="0" distB="0" distL="0" distR="0" wp14:anchorId="14A2DFC1" wp14:editId="476EAD74">
            <wp:extent cx="238158" cy="219106"/>
            <wp:effectExtent l="0" t="0" r="0" b="952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8158" cy="219106"/>
                    </a:xfrm>
                    <a:prstGeom prst="rect">
                      <a:avLst/>
                    </a:prstGeom>
                  </pic:spPr>
                </pic:pic>
              </a:graphicData>
            </a:graphic>
          </wp:inline>
        </w:drawing>
      </w:r>
      <w:r>
        <w:t>perspective:</w:t>
      </w:r>
    </w:p>
    <w:p w14:paraId="2134CD5D" w14:textId="13A17A28" w:rsidR="003F4F2C" w:rsidRDefault="002275C6" w:rsidP="00FF7B90">
      <w:pPr>
        <w:jc w:val="center"/>
      </w:pPr>
      <w:r w:rsidRPr="002275C6">
        <w:rPr>
          <w:noProof/>
        </w:rPr>
        <w:lastRenderedPageBreak/>
        <w:drawing>
          <wp:inline distT="0" distB="0" distL="0" distR="0" wp14:anchorId="48497EC7" wp14:editId="4691773A">
            <wp:extent cx="3924848" cy="1400370"/>
            <wp:effectExtent l="0" t="0" r="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4848" cy="1400370"/>
                    </a:xfrm>
                    <a:prstGeom prst="rect">
                      <a:avLst/>
                    </a:prstGeom>
                  </pic:spPr>
                </pic:pic>
              </a:graphicData>
            </a:graphic>
          </wp:inline>
        </w:drawing>
      </w:r>
    </w:p>
    <w:p w14:paraId="2B2ACE0B" w14:textId="7D8AF534" w:rsidR="00655422" w:rsidRDefault="00655422" w:rsidP="00655422">
      <w:pPr>
        <w:pStyle w:val="berschrift3"/>
      </w:pPr>
      <w:bookmarkStart w:id="346" w:name="_Toc511379144"/>
      <w:bookmarkStart w:id="347" w:name="_Toc520987129"/>
      <w:r>
        <w:t>Additional Remote Repository</w:t>
      </w:r>
      <w:bookmarkEnd w:id="346"/>
      <w:bookmarkEnd w:id="347"/>
    </w:p>
    <w:p w14:paraId="01B73631" w14:textId="00027B5A" w:rsidR="00C96AFA" w:rsidRDefault="001B32E3" w:rsidP="00E85DA4">
      <w:pPr>
        <w:spacing w:before="120"/>
      </w:pPr>
      <w:r>
        <w:t xml:space="preserve">The following steps describe how to update the local </w:t>
      </w:r>
      <w:r w:rsidR="004F71F0">
        <w:t>ToolChain</w:t>
      </w:r>
      <w:r>
        <w:t xml:space="preserve"> files.</w:t>
      </w:r>
      <w:r>
        <w:br/>
        <w:t xml:space="preserve">The latest version of the </w:t>
      </w:r>
      <w:r w:rsidR="004F71F0">
        <w:t>ToolChain files</w:t>
      </w:r>
      <w:r>
        <w:t xml:space="preserve"> is stored in the EAGLE</w:t>
      </w:r>
      <w:r w:rsidR="004F71F0" w:rsidRPr="004F71F0">
        <w:t>-Open-Model-Profile-and-Tools</w:t>
      </w:r>
      <w:r>
        <w:t xml:space="preserve"> remote repository on GitHub. </w:t>
      </w:r>
      <w:r w:rsidR="004F71F0">
        <w:t>This repository</w:t>
      </w:r>
      <w:r w:rsidR="00CC1BE1">
        <w:t xml:space="preserve"> needs to be added to the list of </w:t>
      </w:r>
      <w:r w:rsidR="004F71F0">
        <w:t>R</w:t>
      </w:r>
      <w:r w:rsidR="00CC1BE1">
        <w:t>emotes.</w:t>
      </w:r>
      <w:r w:rsidR="00CC1BE1">
        <w:br/>
        <w:t xml:space="preserve">This can be configured in the </w:t>
      </w:r>
      <w:r w:rsidR="004B68B9">
        <w:rPr>
          <w:noProof/>
          <w:lang w:val="de-DE" w:eastAsia="de-DE"/>
        </w:rPr>
        <w:drawing>
          <wp:inline distT="0" distB="0" distL="0" distR="0" wp14:anchorId="71A2FA00" wp14:editId="145DC10C">
            <wp:extent cx="1152525" cy="218727"/>
            <wp:effectExtent l="19050" t="0" r="9525" b="0"/>
            <wp:docPr id="314"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152525" cy="218727"/>
                    </a:xfrm>
                    <a:prstGeom prst="rect">
                      <a:avLst/>
                    </a:prstGeom>
                    <a:noFill/>
                    <a:ln w="9525">
                      <a:noFill/>
                      <a:miter lim="800000"/>
                      <a:headEnd/>
                      <a:tailEnd/>
                    </a:ln>
                  </pic:spPr>
                </pic:pic>
              </a:graphicData>
            </a:graphic>
          </wp:inline>
        </w:drawing>
      </w:r>
      <w:r w:rsidR="00CC1BE1">
        <w:t xml:space="preserve"> window of the Git perspective. Right click on </w:t>
      </w:r>
      <w:r w:rsidR="004B68B9">
        <w:rPr>
          <w:noProof/>
          <w:lang w:val="de-DE" w:eastAsia="de-DE"/>
        </w:rPr>
        <w:drawing>
          <wp:inline distT="0" distB="0" distL="0" distR="0" wp14:anchorId="6BC3A453" wp14:editId="4B84027B">
            <wp:extent cx="619125" cy="133350"/>
            <wp:effectExtent l="19050" t="0" r="9525" b="0"/>
            <wp:docPr id="315"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a:srcRect/>
                    <a:stretch>
                      <a:fillRect/>
                    </a:stretch>
                  </pic:blipFill>
                  <pic:spPr bwMode="auto">
                    <a:xfrm>
                      <a:off x="0" y="0"/>
                      <a:ext cx="619125" cy="133350"/>
                    </a:xfrm>
                    <a:prstGeom prst="rect">
                      <a:avLst/>
                    </a:prstGeom>
                    <a:noFill/>
                    <a:ln w="9525">
                      <a:noFill/>
                      <a:miter lim="800000"/>
                      <a:headEnd/>
                      <a:tailEnd/>
                    </a:ln>
                  </pic:spPr>
                </pic:pic>
              </a:graphicData>
            </a:graphic>
          </wp:inline>
        </w:drawing>
      </w:r>
      <w:r w:rsidR="004318D2">
        <w:t xml:space="preserve"> and select </w:t>
      </w:r>
      <w:r w:rsidR="004318D2" w:rsidRPr="00E85DA4">
        <w:rPr>
          <w:rFonts w:ascii="Segoe Script" w:hAnsi="Segoe Script"/>
        </w:rPr>
        <w:t>Create Remote …</w:t>
      </w:r>
      <w:r w:rsidR="004318D2">
        <w:t>:</w:t>
      </w:r>
    </w:p>
    <w:p w14:paraId="6CA69B43" w14:textId="2C20A2C3" w:rsidR="003F4F2C" w:rsidRDefault="004F71F0" w:rsidP="00E85DA4">
      <w:pPr>
        <w:jc w:val="center"/>
      </w:pPr>
      <w:r w:rsidRPr="004F71F0">
        <w:rPr>
          <w:noProof/>
        </w:rPr>
        <w:drawing>
          <wp:inline distT="0" distB="0" distL="0" distR="0" wp14:anchorId="72BF31CB" wp14:editId="2BE63C8C">
            <wp:extent cx="4172532" cy="1686160"/>
            <wp:effectExtent l="0" t="0" r="0" b="952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72532" cy="1686160"/>
                    </a:xfrm>
                    <a:prstGeom prst="rect">
                      <a:avLst/>
                    </a:prstGeom>
                  </pic:spPr>
                </pic:pic>
              </a:graphicData>
            </a:graphic>
          </wp:inline>
        </w:drawing>
      </w:r>
    </w:p>
    <w:p w14:paraId="4E9F52A7" w14:textId="259C32CD" w:rsidR="004318D2" w:rsidRDefault="004318D2" w:rsidP="00E85DA4">
      <w:r>
        <w:t xml:space="preserve">Enter a name for the remote branch and select </w:t>
      </w:r>
      <w:r w:rsidR="007B68F7" w:rsidRPr="007B68F7">
        <w:rPr>
          <w:noProof/>
        </w:rPr>
        <w:drawing>
          <wp:inline distT="0" distB="0" distL="0" distR="0" wp14:anchorId="13398D16" wp14:editId="21E6498E">
            <wp:extent cx="990738" cy="161948"/>
            <wp:effectExtent l="0" t="0" r="0" b="9525"/>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990738" cy="161948"/>
                    </a:xfrm>
                    <a:prstGeom prst="rect">
                      <a:avLst/>
                    </a:prstGeom>
                  </pic:spPr>
                </pic:pic>
              </a:graphicData>
            </a:graphic>
          </wp:inline>
        </w:drawing>
      </w:r>
      <w:r w:rsidR="00D84164">
        <w:t>:</w:t>
      </w:r>
    </w:p>
    <w:p w14:paraId="51329E11" w14:textId="433E28C2" w:rsidR="004318D2" w:rsidRDefault="004F71F0" w:rsidP="00E85DA4">
      <w:pPr>
        <w:jc w:val="center"/>
      </w:pPr>
      <w:r w:rsidRPr="004F71F0">
        <w:rPr>
          <w:noProof/>
        </w:rPr>
        <w:drawing>
          <wp:inline distT="0" distB="0" distL="0" distR="0" wp14:anchorId="06207FB6" wp14:editId="27D01A46">
            <wp:extent cx="4982270" cy="2676899"/>
            <wp:effectExtent l="0" t="0" r="0" b="9525"/>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82270" cy="2676899"/>
                    </a:xfrm>
                    <a:prstGeom prst="rect">
                      <a:avLst/>
                    </a:prstGeom>
                  </pic:spPr>
                </pic:pic>
              </a:graphicData>
            </a:graphic>
          </wp:inline>
        </w:drawing>
      </w:r>
    </w:p>
    <w:p w14:paraId="1DE6E45E" w14:textId="7DFF63DB" w:rsidR="00D84164" w:rsidRDefault="00D84164" w:rsidP="003E61F8">
      <w:pPr>
        <w:pStyle w:val="FigureCaption"/>
      </w:pPr>
      <w:bookmarkStart w:id="348" w:name="_Toc511379053"/>
      <w:bookmarkStart w:id="349" w:name="_Toc520987230"/>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8</w:t>
      </w:r>
      <w:r w:rsidR="00ED391E">
        <w:fldChar w:fldCharType="end"/>
      </w:r>
      <w:r>
        <w:t>: Create Additional Remote</w:t>
      </w:r>
      <w:r w:rsidR="004B09BD">
        <w:t xml:space="preserve"> (1)</w:t>
      </w:r>
      <w:bookmarkEnd w:id="348"/>
      <w:bookmarkEnd w:id="349"/>
    </w:p>
    <w:p w14:paraId="3DD3BD18" w14:textId="77777777" w:rsidR="00D84164" w:rsidRDefault="004B09BD" w:rsidP="00E85DA4">
      <w:r>
        <w:lastRenderedPageBreak/>
        <w:t xml:space="preserve">Click </w:t>
      </w:r>
      <w:r w:rsidR="004B68B9">
        <w:rPr>
          <w:noProof/>
          <w:lang w:val="de-DE" w:eastAsia="de-DE"/>
        </w:rPr>
        <w:drawing>
          <wp:inline distT="0" distB="0" distL="0" distR="0" wp14:anchorId="2B3E3B1B" wp14:editId="0D6E328F">
            <wp:extent cx="657225" cy="162540"/>
            <wp:effectExtent l="19050" t="0" r="9525" b="0"/>
            <wp:docPr id="210" name="Bild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6"/>
                    <a:srcRect/>
                    <a:stretch>
                      <a:fillRect/>
                    </a:stretch>
                  </pic:blipFill>
                  <pic:spPr bwMode="auto">
                    <a:xfrm>
                      <a:off x="0" y="0"/>
                      <a:ext cx="657225" cy="162540"/>
                    </a:xfrm>
                    <a:prstGeom prst="rect">
                      <a:avLst/>
                    </a:prstGeom>
                    <a:noFill/>
                    <a:ln w="9525">
                      <a:noFill/>
                      <a:miter lim="800000"/>
                      <a:headEnd/>
                      <a:tailEnd/>
                    </a:ln>
                  </pic:spPr>
                </pic:pic>
              </a:graphicData>
            </a:graphic>
          </wp:inline>
        </w:drawing>
      </w:r>
      <w:r w:rsidR="00600B56">
        <w:t>.</w:t>
      </w:r>
    </w:p>
    <w:p w14:paraId="7F0A1E7A" w14:textId="77777777" w:rsidR="00D84164" w:rsidRDefault="004B68B9" w:rsidP="00E85DA4">
      <w:pPr>
        <w:jc w:val="center"/>
      </w:pPr>
      <w:r>
        <w:rPr>
          <w:noProof/>
          <w:lang w:val="de-DE" w:eastAsia="de-DE"/>
        </w:rPr>
        <w:drawing>
          <wp:inline distT="0" distB="0" distL="0" distR="0" wp14:anchorId="579650D2" wp14:editId="3CA75CF5">
            <wp:extent cx="4981575" cy="3752850"/>
            <wp:effectExtent l="19050" t="0" r="9525" b="0"/>
            <wp:docPr id="319"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7"/>
                    <a:srcRect/>
                    <a:stretch>
                      <a:fillRect/>
                    </a:stretch>
                  </pic:blipFill>
                  <pic:spPr bwMode="auto">
                    <a:xfrm>
                      <a:off x="0" y="0"/>
                      <a:ext cx="4981575" cy="3752850"/>
                    </a:xfrm>
                    <a:prstGeom prst="rect">
                      <a:avLst/>
                    </a:prstGeom>
                    <a:noFill/>
                    <a:ln w="9525">
                      <a:noFill/>
                      <a:miter lim="800000"/>
                      <a:headEnd/>
                      <a:tailEnd/>
                    </a:ln>
                  </pic:spPr>
                </pic:pic>
              </a:graphicData>
            </a:graphic>
          </wp:inline>
        </w:drawing>
      </w:r>
    </w:p>
    <w:p w14:paraId="42402994" w14:textId="03FDD735" w:rsidR="004B09BD" w:rsidRDefault="004B09BD" w:rsidP="003E61F8">
      <w:pPr>
        <w:pStyle w:val="FigureCaption"/>
      </w:pPr>
      <w:bookmarkStart w:id="350" w:name="_Toc511379054"/>
      <w:bookmarkStart w:id="351" w:name="_Toc520987231"/>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9</w:t>
      </w:r>
      <w:r w:rsidR="00ED391E">
        <w:fldChar w:fldCharType="end"/>
      </w:r>
      <w:r>
        <w:t>: Create Additional Remote (2)</w:t>
      </w:r>
      <w:bookmarkEnd w:id="350"/>
      <w:bookmarkEnd w:id="351"/>
    </w:p>
    <w:p w14:paraId="3287E4F7" w14:textId="3C35CF2A" w:rsidR="00D84164" w:rsidRPr="00DC0839" w:rsidRDefault="00DC0839" w:rsidP="00E85DA4">
      <w:r>
        <w:t xml:space="preserve">Click </w:t>
      </w:r>
      <w:r w:rsidR="004B68B9">
        <w:rPr>
          <w:noProof/>
          <w:lang w:val="de-DE" w:eastAsia="de-DE"/>
        </w:rPr>
        <w:drawing>
          <wp:inline distT="0" distB="0" distL="0" distR="0" wp14:anchorId="7BA60695" wp14:editId="2B576B54">
            <wp:extent cx="600075" cy="228600"/>
            <wp:effectExtent l="19050" t="0" r="9525" b="0"/>
            <wp:docPr id="104" name="Bild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srcRect/>
                    <a:stretch>
                      <a:fillRect/>
                    </a:stretch>
                  </pic:blipFill>
                  <pic:spPr bwMode="auto">
                    <a:xfrm>
                      <a:off x="0" y="0"/>
                      <a:ext cx="600075" cy="228600"/>
                    </a:xfrm>
                    <a:prstGeom prst="rect">
                      <a:avLst/>
                    </a:prstGeom>
                    <a:noFill/>
                    <a:ln w="9525">
                      <a:noFill/>
                      <a:miter lim="800000"/>
                      <a:headEnd/>
                      <a:tailEnd/>
                    </a:ln>
                  </pic:spPr>
                </pic:pic>
              </a:graphicData>
            </a:graphic>
          </wp:inline>
        </w:drawing>
      </w:r>
      <w:r w:rsidRPr="00DC0839">
        <w:t xml:space="preserve"> to enter the URI</w:t>
      </w:r>
      <w:r>
        <w:t xml:space="preserve"> of the EAGLE </w:t>
      </w:r>
      <w:r w:rsidR="006247CA">
        <w:t xml:space="preserve">repository </w:t>
      </w:r>
      <w:r w:rsidR="006247CA">
        <w:br/>
        <w:t>(</w:t>
      </w:r>
      <w:hyperlink r:id="rId169" w:history="1">
        <w:r w:rsidR="006247CA" w:rsidRPr="00296083">
          <w:rPr>
            <w:rStyle w:val="Hyperlink"/>
          </w:rPr>
          <w:t>https://github.com/OpenNetworkingFoundation/EAGLE-Open-Model-Profile-and-Tools.git</w:t>
        </w:r>
      </w:hyperlink>
      <w:r w:rsidR="006247CA">
        <w:t>)</w:t>
      </w:r>
      <w:r w:rsidRPr="00DC0839">
        <w:t>:</w:t>
      </w:r>
    </w:p>
    <w:p w14:paraId="2267952C" w14:textId="7001661A" w:rsidR="00D84164" w:rsidRDefault="007B68F7" w:rsidP="00E85DA4">
      <w:r w:rsidRPr="007B68F7">
        <w:rPr>
          <w:noProof/>
        </w:rPr>
        <w:lastRenderedPageBreak/>
        <w:drawing>
          <wp:inline distT="0" distB="0" distL="0" distR="0" wp14:anchorId="48752B46" wp14:editId="5FF1D281">
            <wp:extent cx="5943600" cy="3931285"/>
            <wp:effectExtent l="0" t="0" r="0" b="0"/>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931285"/>
                    </a:xfrm>
                    <a:prstGeom prst="rect">
                      <a:avLst/>
                    </a:prstGeom>
                  </pic:spPr>
                </pic:pic>
              </a:graphicData>
            </a:graphic>
          </wp:inline>
        </w:drawing>
      </w:r>
    </w:p>
    <w:p w14:paraId="7AD290B9" w14:textId="67066144" w:rsidR="00DC0839" w:rsidRDefault="00DC0839" w:rsidP="003E61F8">
      <w:pPr>
        <w:pStyle w:val="FigureCaption"/>
      </w:pPr>
      <w:bookmarkStart w:id="352" w:name="_Toc511379055"/>
      <w:bookmarkStart w:id="353" w:name="_Toc520987232"/>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10</w:t>
      </w:r>
      <w:r w:rsidR="00ED391E">
        <w:fldChar w:fldCharType="end"/>
      </w:r>
      <w:r>
        <w:t>: Create Additional Remote (3)</w:t>
      </w:r>
      <w:bookmarkEnd w:id="352"/>
      <w:bookmarkEnd w:id="353"/>
    </w:p>
    <w:p w14:paraId="3AD98824" w14:textId="77777777" w:rsidR="00E85DA4" w:rsidRDefault="006247CA" w:rsidP="00E85DA4">
      <w:r>
        <w:t xml:space="preserve">Enter user name and password and click </w:t>
      </w:r>
      <w:r w:rsidR="004B68B9">
        <w:rPr>
          <w:noProof/>
          <w:lang w:val="de-DE" w:eastAsia="de-DE"/>
        </w:rPr>
        <w:drawing>
          <wp:inline distT="0" distB="0" distL="0" distR="0" wp14:anchorId="00400104" wp14:editId="3273A2D0">
            <wp:extent cx="723900" cy="186813"/>
            <wp:effectExtent l="19050" t="0" r="0" b="0"/>
            <wp:docPr id="131"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1"/>
                    <a:srcRect/>
                    <a:stretch>
                      <a:fillRect/>
                    </a:stretch>
                  </pic:blipFill>
                  <pic:spPr bwMode="auto">
                    <a:xfrm>
                      <a:off x="0" y="0"/>
                      <a:ext cx="723900" cy="186813"/>
                    </a:xfrm>
                    <a:prstGeom prst="rect">
                      <a:avLst/>
                    </a:prstGeom>
                    <a:noFill/>
                    <a:ln w="9525">
                      <a:noFill/>
                      <a:miter lim="800000"/>
                      <a:headEnd/>
                      <a:tailEnd/>
                    </a:ln>
                  </pic:spPr>
                </pic:pic>
              </a:graphicData>
            </a:graphic>
          </wp:inline>
        </w:drawing>
      </w:r>
      <w:r w:rsidR="00255470">
        <w:t>.</w:t>
      </w:r>
      <w:r w:rsidR="00255470">
        <w:br/>
        <w:t xml:space="preserve">Delete the existing item in the </w:t>
      </w:r>
      <w:r w:rsidR="00255470" w:rsidRPr="006247CA">
        <w:rPr>
          <w:rFonts w:ascii="Segoe Script" w:hAnsi="Segoe Script"/>
        </w:rPr>
        <w:t>Configure Fetch</w:t>
      </w:r>
      <w:r w:rsidR="00255470">
        <w:t xml:space="preserve"> window:</w:t>
      </w:r>
    </w:p>
    <w:p w14:paraId="353A569F" w14:textId="77777777" w:rsidR="00E85DA4" w:rsidRDefault="007B68F7" w:rsidP="00E85DA4">
      <w:pPr>
        <w:jc w:val="center"/>
      </w:pPr>
      <w:r w:rsidRPr="007B68F7">
        <w:rPr>
          <w:noProof/>
        </w:rPr>
        <w:drawing>
          <wp:inline distT="0" distB="0" distL="0" distR="0" wp14:anchorId="3940F9E7" wp14:editId="0CBFF095">
            <wp:extent cx="2343477" cy="419158"/>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43477" cy="419158"/>
                    </a:xfrm>
                    <a:prstGeom prst="rect">
                      <a:avLst/>
                    </a:prstGeom>
                  </pic:spPr>
                </pic:pic>
              </a:graphicData>
            </a:graphic>
          </wp:inline>
        </w:drawing>
      </w:r>
    </w:p>
    <w:p w14:paraId="7B06FDF1" w14:textId="441140AA" w:rsidR="00D84164" w:rsidRPr="006247CA" w:rsidRDefault="006247CA" w:rsidP="00E85DA4">
      <w:r>
        <w:t>Click</w:t>
      </w:r>
      <w:r w:rsidR="00255470">
        <w:t xml:space="preserve"> then</w:t>
      </w:r>
      <w:r>
        <w:t xml:space="preserve"> </w:t>
      </w:r>
      <w:r w:rsidR="004B68B9">
        <w:rPr>
          <w:noProof/>
          <w:lang w:val="de-DE" w:eastAsia="de-DE"/>
        </w:rPr>
        <w:drawing>
          <wp:inline distT="0" distB="0" distL="0" distR="0" wp14:anchorId="2F31A128" wp14:editId="1E004AF5">
            <wp:extent cx="561975" cy="177061"/>
            <wp:effectExtent l="19050" t="0" r="9525" b="0"/>
            <wp:docPr id="134" name="Bil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a:srcRect/>
                    <a:stretch>
                      <a:fillRect/>
                    </a:stretch>
                  </pic:blipFill>
                  <pic:spPr bwMode="auto">
                    <a:xfrm>
                      <a:off x="0" y="0"/>
                      <a:ext cx="561975" cy="177061"/>
                    </a:xfrm>
                    <a:prstGeom prst="rect">
                      <a:avLst/>
                    </a:prstGeom>
                    <a:noFill/>
                    <a:ln w="9525">
                      <a:noFill/>
                      <a:miter lim="800000"/>
                      <a:headEnd/>
                      <a:tailEnd/>
                    </a:ln>
                  </pic:spPr>
                </pic:pic>
              </a:graphicData>
            </a:graphic>
          </wp:inline>
        </w:drawing>
      </w:r>
      <w:r w:rsidRPr="006247CA">
        <w:t xml:space="preserve"> </w:t>
      </w:r>
      <w:r>
        <w:t xml:space="preserve">in the </w:t>
      </w:r>
      <w:r w:rsidRPr="006247CA">
        <w:rPr>
          <w:rFonts w:ascii="Segoe Script" w:hAnsi="Segoe Script"/>
        </w:rPr>
        <w:t>Configure Fetch</w:t>
      </w:r>
      <w:r>
        <w:t xml:space="preserve"> window. </w:t>
      </w:r>
      <w:r w:rsidR="00DC6F25" w:rsidRPr="007B68F7">
        <w:rPr>
          <w:b/>
        </w:rPr>
        <w:t>Enter a space</w:t>
      </w:r>
      <w:r w:rsidR="00DC6F25">
        <w:t xml:space="preserve"> in the </w:t>
      </w:r>
      <w:r w:rsidR="00DC6F25" w:rsidRPr="00DC6F25">
        <w:rPr>
          <w:rFonts w:ascii="Segoe Script" w:hAnsi="Segoe Script"/>
        </w:rPr>
        <w:t>Source</w:t>
      </w:r>
      <w:r w:rsidR="00DC6F25">
        <w:t xml:space="preserve"> field to get the list of the branches and select </w:t>
      </w:r>
      <w:r w:rsidR="007B68F7" w:rsidRPr="007B68F7">
        <w:rPr>
          <w:noProof/>
        </w:rPr>
        <w:drawing>
          <wp:inline distT="0" distB="0" distL="0" distR="0" wp14:anchorId="28EE02BA" wp14:editId="4DEB4FBE">
            <wp:extent cx="1047896" cy="200053"/>
            <wp:effectExtent l="0" t="0" r="0" b="9525"/>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47896" cy="200053"/>
                    </a:xfrm>
                    <a:prstGeom prst="rect">
                      <a:avLst/>
                    </a:prstGeom>
                  </pic:spPr>
                </pic:pic>
              </a:graphicData>
            </a:graphic>
          </wp:inline>
        </w:drawing>
      </w:r>
      <w:r w:rsidR="00DC6F25">
        <w:t>:</w:t>
      </w:r>
    </w:p>
    <w:p w14:paraId="564906C1" w14:textId="2F874652" w:rsidR="00DC0839" w:rsidRDefault="007B68F7" w:rsidP="00E85DA4">
      <w:r w:rsidRPr="007B68F7">
        <w:rPr>
          <w:noProof/>
        </w:rPr>
        <w:lastRenderedPageBreak/>
        <w:drawing>
          <wp:inline distT="0" distB="0" distL="0" distR="0" wp14:anchorId="737C0F47" wp14:editId="6216C073">
            <wp:extent cx="5943600" cy="3607435"/>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607435"/>
                    </a:xfrm>
                    <a:prstGeom prst="rect">
                      <a:avLst/>
                    </a:prstGeom>
                  </pic:spPr>
                </pic:pic>
              </a:graphicData>
            </a:graphic>
          </wp:inline>
        </w:drawing>
      </w:r>
    </w:p>
    <w:p w14:paraId="4A94EBDC" w14:textId="53AA9AAC" w:rsidR="00DC6F25" w:rsidRDefault="00DC6F25" w:rsidP="003E61F8">
      <w:pPr>
        <w:pStyle w:val="FigureCaption"/>
      </w:pPr>
      <w:bookmarkStart w:id="354" w:name="_Toc511379056"/>
      <w:bookmarkStart w:id="355" w:name="_Toc520987233"/>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11</w:t>
      </w:r>
      <w:r w:rsidR="00ED391E">
        <w:fldChar w:fldCharType="end"/>
      </w:r>
      <w:r>
        <w:t>: Create Additional Remote (4)</w:t>
      </w:r>
      <w:bookmarkEnd w:id="354"/>
      <w:bookmarkEnd w:id="355"/>
    </w:p>
    <w:p w14:paraId="4E293747" w14:textId="77777777" w:rsidR="00DC0839" w:rsidRPr="00DC6F25" w:rsidRDefault="00DC6F25" w:rsidP="00E85DA4">
      <w:r>
        <w:t xml:space="preserve">Click </w:t>
      </w:r>
      <w:r w:rsidR="004B68B9">
        <w:rPr>
          <w:noProof/>
          <w:lang w:val="de-DE" w:eastAsia="de-DE"/>
        </w:rPr>
        <w:drawing>
          <wp:inline distT="0" distB="0" distL="0" distR="0" wp14:anchorId="38686DF6" wp14:editId="194F3922">
            <wp:extent cx="638175" cy="168310"/>
            <wp:effectExtent l="19050" t="0" r="9525" b="0"/>
            <wp:docPr id="143"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6"/>
                    <a:srcRect/>
                    <a:stretch>
                      <a:fillRect/>
                    </a:stretch>
                  </pic:blipFill>
                  <pic:spPr bwMode="auto">
                    <a:xfrm>
                      <a:off x="0" y="0"/>
                      <a:ext cx="638175" cy="168310"/>
                    </a:xfrm>
                    <a:prstGeom prst="rect">
                      <a:avLst/>
                    </a:prstGeom>
                    <a:noFill/>
                    <a:ln w="9525">
                      <a:noFill/>
                      <a:miter lim="800000"/>
                      <a:headEnd/>
                      <a:tailEnd/>
                    </a:ln>
                  </pic:spPr>
                </pic:pic>
              </a:graphicData>
            </a:graphic>
          </wp:inline>
        </w:drawing>
      </w:r>
      <w:r w:rsidR="00255470">
        <w:t xml:space="preserve"> and then </w:t>
      </w:r>
      <w:r w:rsidR="004B68B9">
        <w:rPr>
          <w:noProof/>
          <w:lang w:val="de-DE" w:eastAsia="de-DE"/>
        </w:rPr>
        <w:drawing>
          <wp:inline distT="0" distB="0" distL="0" distR="0" wp14:anchorId="0F4F7AC3" wp14:editId="77254129">
            <wp:extent cx="714375" cy="184355"/>
            <wp:effectExtent l="19050" t="0" r="9525" b="0"/>
            <wp:docPr id="145"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7"/>
                    <a:srcRect/>
                    <a:stretch>
                      <a:fillRect/>
                    </a:stretch>
                  </pic:blipFill>
                  <pic:spPr bwMode="auto">
                    <a:xfrm>
                      <a:off x="0" y="0"/>
                      <a:ext cx="713864" cy="184223"/>
                    </a:xfrm>
                    <a:prstGeom prst="rect">
                      <a:avLst/>
                    </a:prstGeom>
                    <a:noFill/>
                    <a:ln w="9525">
                      <a:noFill/>
                      <a:miter lim="800000"/>
                      <a:headEnd/>
                      <a:tailEnd/>
                    </a:ln>
                  </pic:spPr>
                </pic:pic>
              </a:graphicData>
            </a:graphic>
          </wp:inline>
        </w:drawing>
      </w:r>
    </w:p>
    <w:p w14:paraId="1E3A8F43" w14:textId="075E9F3D" w:rsidR="00DC6F25" w:rsidRDefault="007B68F7" w:rsidP="00E85DA4">
      <w:pPr>
        <w:jc w:val="center"/>
      </w:pPr>
      <w:r w:rsidRPr="007B68F7">
        <w:rPr>
          <w:noProof/>
        </w:rPr>
        <w:drawing>
          <wp:inline distT="0" distB="0" distL="0" distR="0" wp14:anchorId="35B65A2F" wp14:editId="2FAE7BF1">
            <wp:extent cx="4887007" cy="3734321"/>
            <wp:effectExtent l="0" t="0" r="889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87007" cy="3734321"/>
                    </a:xfrm>
                    <a:prstGeom prst="rect">
                      <a:avLst/>
                    </a:prstGeom>
                  </pic:spPr>
                </pic:pic>
              </a:graphicData>
            </a:graphic>
          </wp:inline>
        </w:drawing>
      </w:r>
    </w:p>
    <w:p w14:paraId="4796C978" w14:textId="03209395" w:rsidR="00255470" w:rsidRDefault="00255470" w:rsidP="003E61F8">
      <w:pPr>
        <w:pStyle w:val="FigureCaption"/>
      </w:pPr>
      <w:bookmarkStart w:id="356" w:name="_Toc511379057"/>
      <w:bookmarkStart w:id="357" w:name="_Toc520987234"/>
      <w:r>
        <w:lastRenderedPageBreak/>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12</w:t>
      </w:r>
      <w:r w:rsidR="00ED391E">
        <w:fldChar w:fldCharType="end"/>
      </w:r>
      <w:r>
        <w:t>: Create Additional Remote (5)</w:t>
      </w:r>
      <w:bookmarkEnd w:id="356"/>
      <w:bookmarkEnd w:id="357"/>
    </w:p>
    <w:p w14:paraId="3243E38F" w14:textId="77777777" w:rsidR="00E85DA4" w:rsidRDefault="00255470" w:rsidP="00E85DA4">
      <w:r>
        <w:t xml:space="preserve">Click </w:t>
      </w:r>
      <w:r w:rsidR="004B68B9">
        <w:rPr>
          <w:noProof/>
          <w:lang w:val="de-DE" w:eastAsia="de-DE"/>
        </w:rPr>
        <w:drawing>
          <wp:inline distT="0" distB="0" distL="0" distR="0" wp14:anchorId="68ADA2F6" wp14:editId="68519DB8">
            <wp:extent cx="771525" cy="205193"/>
            <wp:effectExtent l="19050" t="0" r="9525" b="0"/>
            <wp:docPr id="155"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a:srcRect/>
                    <a:stretch>
                      <a:fillRect/>
                    </a:stretch>
                  </pic:blipFill>
                  <pic:spPr bwMode="auto">
                    <a:xfrm>
                      <a:off x="0" y="0"/>
                      <a:ext cx="771525" cy="205193"/>
                    </a:xfrm>
                    <a:prstGeom prst="rect">
                      <a:avLst/>
                    </a:prstGeom>
                    <a:noFill/>
                    <a:ln w="9525">
                      <a:noFill/>
                      <a:miter lim="800000"/>
                      <a:headEnd/>
                      <a:tailEnd/>
                    </a:ln>
                  </pic:spPr>
                </pic:pic>
              </a:graphicData>
            </a:graphic>
          </wp:inline>
        </w:drawing>
      </w:r>
      <w:r w:rsidR="00AA41AC">
        <w:t>.</w:t>
      </w:r>
      <w:r w:rsidR="00AA41AC">
        <w:br/>
        <w:t xml:space="preserve">The additional branch is added to the </w:t>
      </w:r>
      <w:r w:rsidR="00AA41AC" w:rsidRPr="00AA41AC">
        <w:rPr>
          <w:rFonts w:ascii="Segoe Script" w:hAnsi="Segoe Script"/>
        </w:rPr>
        <w:t>Remotes</w:t>
      </w:r>
      <w:r w:rsidR="00AA41AC">
        <w:t xml:space="preserve"> list:</w:t>
      </w:r>
    </w:p>
    <w:p w14:paraId="7EBBC90C" w14:textId="0AA5D291" w:rsidR="00DC6F25" w:rsidRDefault="000774DE" w:rsidP="00E85DA4">
      <w:r w:rsidRPr="000774DE">
        <w:rPr>
          <w:noProof/>
        </w:rPr>
        <w:drawing>
          <wp:inline distT="0" distB="0" distL="0" distR="0" wp14:anchorId="00685915" wp14:editId="3E2E1CCC">
            <wp:extent cx="1124107" cy="533474"/>
            <wp:effectExtent l="0" t="0" r="0" b="0"/>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124107" cy="533474"/>
                    </a:xfrm>
                    <a:prstGeom prst="rect">
                      <a:avLst/>
                    </a:prstGeom>
                  </pic:spPr>
                </pic:pic>
              </a:graphicData>
            </a:graphic>
          </wp:inline>
        </w:drawing>
      </w:r>
    </w:p>
    <w:p w14:paraId="38B72D80" w14:textId="38DCD68E" w:rsidR="00655422" w:rsidRDefault="00655422" w:rsidP="00655422">
      <w:pPr>
        <w:pStyle w:val="berschrift3"/>
      </w:pPr>
      <w:bookmarkStart w:id="358" w:name="_Toc511379145"/>
      <w:bookmarkStart w:id="359" w:name="_Toc520987130"/>
      <w:r>
        <w:t>Fetching Remote Repository</w:t>
      </w:r>
      <w:bookmarkEnd w:id="358"/>
      <w:bookmarkEnd w:id="359"/>
    </w:p>
    <w:p w14:paraId="6B0D81B8" w14:textId="63E31B5D" w:rsidR="00E85DA4" w:rsidRDefault="00754B75" w:rsidP="00E85DA4">
      <w:pPr>
        <w:spacing w:before="120"/>
      </w:pPr>
      <w:r>
        <w:t xml:space="preserve">To align the </w:t>
      </w:r>
      <w:r w:rsidR="000774DE">
        <w:t>ToolChain</w:t>
      </w:r>
      <w:r>
        <w:t xml:space="preserve"> version in the local repository with an </w:t>
      </w:r>
      <w:r w:rsidR="00FF4C5A">
        <w:t xml:space="preserve">updated version </w:t>
      </w:r>
      <w:r>
        <w:t xml:space="preserve">on GitHub go to the </w:t>
      </w:r>
      <w:r w:rsidR="004B68B9">
        <w:rPr>
          <w:noProof/>
          <w:lang w:val="de-DE" w:eastAsia="de-DE"/>
        </w:rPr>
        <w:drawing>
          <wp:inline distT="0" distB="0" distL="0" distR="0" wp14:anchorId="6AADCB7F" wp14:editId="2864AC97">
            <wp:extent cx="1152525" cy="218727"/>
            <wp:effectExtent l="19050" t="0" r="9525" b="0"/>
            <wp:docPr id="18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152525" cy="218727"/>
                    </a:xfrm>
                    <a:prstGeom prst="rect">
                      <a:avLst/>
                    </a:prstGeom>
                    <a:noFill/>
                    <a:ln w="9525">
                      <a:noFill/>
                      <a:miter lim="800000"/>
                      <a:headEnd/>
                      <a:tailEnd/>
                    </a:ln>
                  </pic:spPr>
                </pic:pic>
              </a:graphicData>
            </a:graphic>
          </wp:inline>
        </w:drawing>
      </w:r>
      <w:r>
        <w:t xml:space="preserve"> window of the Git perspective. Right click on </w:t>
      </w:r>
      <w:r w:rsidR="000774DE" w:rsidRPr="000774DE">
        <w:rPr>
          <w:noProof/>
        </w:rPr>
        <w:drawing>
          <wp:inline distT="0" distB="0" distL="0" distR="0" wp14:anchorId="1ED47C29" wp14:editId="58ABFBBF">
            <wp:extent cx="914528" cy="181000"/>
            <wp:effectExtent l="0" t="0" r="0" b="9525"/>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914528" cy="181000"/>
                    </a:xfrm>
                    <a:prstGeom prst="rect">
                      <a:avLst/>
                    </a:prstGeom>
                  </pic:spPr>
                </pic:pic>
              </a:graphicData>
            </a:graphic>
          </wp:inline>
        </w:drawing>
      </w:r>
      <w:r>
        <w:t xml:space="preserve"> in the </w:t>
      </w:r>
      <w:r w:rsidR="004B68B9">
        <w:rPr>
          <w:noProof/>
          <w:lang w:val="de-DE" w:eastAsia="de-DE"/>
        </w:rPr>
        <w:drawing>
          <wp:inline distT="0" distB="0" distL="0" distR="0" wp14:anchorId="232A3FEA" wp14:editId="26E2B6FF">
            <wp:extent cx="619125" cy="133350"/>
            <wp:effectExtent l="19050" t="0" r="9525" b="0"/>
            <wp:docPr id="201"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2"/>
                    <a:srcRect/>
                    <a:stretch>
                      <a:fillRect/>
                    </a:stretch>
                  </pic:blipFill>
                  <pic:spPr bwMode="auto">
                    <a:xfrm>
                      <a:off x="0" y="0"/>
                      <a:ext cx="619125" cy="133350"/>
                    </a:xfrm>
                    <a:prstGeom prst="rect">
                      <a:avLst/>
                    </a:prstGeom>
                    <a:noFill/>
                    <a:ln w="9525">
                      <a:noFill/>
                      <a:miter lim="800000"/>
                      <a:headEnd/>
                      <a:tailEnd/>
                    </a:ln>
                  </pic:spPr>
                </pic:pic>
              </a:graphicData>
            </a:graphic>
          </wp:inline>
        </w:drawing>
      </w:r>
      <w:r>
        <w:t xml:space="preserve"> list and select </w:t>
      </w:r>
      <w:r w:rsidR="004B68B9">
        <w:rPr>
          <w:noProof/>
          <w:lang w:val="de-DE" w:eastAsia="de-DE"/>
        </w:rPr>
        <w:drawing>
          <wp:inline distT="0" distB="0" distL="0" distR="0" wp14:anchorId="629316F2" wp14:editId="3FE4389A">
            <wp:extent cx="571500" cy="171450"/>
            <wp:effectExtent l="19050" t="0" r="0" b="0"/>
            <wp:docPr id="207"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2"/>
                    <a:srcRect/>
                    <a:stretch>
                      <a:fillRect/>
                    </a:stretch>
                  </pic:blipFill>
                  <pic:spPr bwMode="auto">
                    <a:xfrm>
                      <a:off x="0" y="0"/>
                      <a:ext cx="571500" cy="171450"/>
                    </a:xfrm>
                    <a:prstGeom prst="rect">
                      <a:avLst/>
                    </a:prstGeom>
                    <a:noFill/>
                    <a:ln w="9525">
                      <a:noFill/>
                      <a:miter lim="800000"/>
                      <a:headEnd/>
                      <a:tailEnd/>
                    </a:ln>
                  </pic:spPr>
                </pic:pic>
              </a:graphicData>
            </a:graphic>
          </wp:inline>
        </w:drawing>
      </w:r>
      <w:r>
        <w:t>:</w:t>
      </w:r>
    </w:p>
    <w:p w14:paraId="051CC401" w14:textId="13BC365B" w:rsidR="00754B75" w:rsidRDefault="000774DE" w:rsidP="00E85DA4">
      <w:pPr>
        <w:spacing w:before="120"/>
        <w:jc w:val="center"/>
      </w:pPr>
      <w:r w:rsidRPr="000774DE">
        <w:rPr>
          <w:noProof/>
        </w:rPr>
        <w:drawing>
          <wp:inline distT="0" distB="0" distL="0" distR="0" wp14:anchorId="38B1BCF8" wp14:editId="15AB5807">
            <wp:extent cx="2095792" cy="952633"/>
            <wp:effectExtent l="0" t="0" r="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095792" cy="952633"/>
                    </a:xfrm>
                    <a:prstGeom prst="rect">
                      <a:avLst/>
                    </a:prstGeom>
                  </pic:spPr>
                </pic:pic>
              </a:graphicData>
            </a:graphic>
          </wp:inline>
        </w:drawing>
      </w:r>
    </w:p>
    <w:p w14:paraId="4B2B4DC5" w14:textId="77777777" w:rsidR="006967ED" w:rsidRDefault="008B4C8F" w:rsidP="00E85DA4">
      <w:r>
        <w:t>After the request, a</w:t>
      </w:r>
      <w:r w:rsidR="00E6022A">
        <w:t xml:space="preserve"> </w:t>
      </w:r>
      <w:r w:rsidR="00E6022A" w:rsidRPr="00E6022A">
        <w:rPr>
          <w:rFonts w:ascii="Segoe Script" w:hAnsi="Segoe Script"/>
        </w:rPr>
        <w:t>Fetch Results</w:t>
      </w:r>
      <w:r w:rsidR="00E6022A">
        <w:t xml:space="preserve"> window lists</w:t>
      </w:r>
    </w:p>
    <w:p w14:paraId="4E442165" w14:textId="324E5747" w:rsidR="006967ED" w:rsidRDefault="00210517" w:rsidP="004561F6">
      <w:pPr>
        <w:pStyle w:val="Listenabsatz"/>
        <w:numPr>
          <w:ilvl w:val="0"/>
          <w:numId w:val="19"/>
        </w:numPr>
      </w:pPr>
      <w:r>
        <w:t xml:space="preserve">either </w:t>
      </w:r>
      <w:r w:rsidR="00E6022A">
        <w:t xml:space="preserve">the commits that have been done </w:t>
      </w:r>
      <w:r>
        <w:t>on the version in the EAGLE</w:t>
      </w:r>
      <w:r w:rsidR="006967ED" w:rsidRPr="006967ED">
        <w:t>-Open-Model-Profile-and-Tools</w:t>
      </w:r>
      <w:r>
        <w:t xml:space="preserve"> repository </w:t>
      </w:r>
      <w:r w:rsidR="00E6022A">
        <w:t>since the lo</w:t>
      </w:r>
      <w:r>
        <w:t>cal repository has been updated</w:t>
      </w:r>
    </w:p>
    <w:p w14:paraId="3B980A8B" w14:textId="2A5849B2" w:rsidR="00E62066" w:rsidRDefault="008B4C8F" w:rsidP="004561F6">
      <w:pPr>
        <w:pStyle w:val="Listenabsatz"/>
        <w:numPr>
          <w:ilvl w:val="0"/>
          <w:numId w:val="19"/>
        </w:numPr>
      </w:pPr>
      <w:r>
        <w:t xml:space="preserve">or </w:t>
      </w:r>
      <w:r w:rsidRPr="008B4C8F">
        <w:t xml:space="preserve">everything </w:t>
      </w:r>
      <w:r w:rsidR="006967ED">
        <w:t>is already</w:t>
      </w:r>
      <w:r>
        <w:t xml:space="preserve"> </w:t>
      </w:r>
      <w:r w:rsidRPr="008B4C8F">
        <w:t>up to date.</w:t>
      </w:r>
    </w:p>
    <w:p w14:paraId="3C80FDDF" w14:textId="76189DB8" w:rsidR="00655422" w:rsidRDefault="00655422" w:rsidP="00655422">
      <w:pPr>
        <w:pStyle w:val="berschrift3"/>
      </w:pPr>
      <w:bookmarkStart w:id="360" w:name="_Toc511379146"/>
      <w:bookmarkStart w:id="361" w:name="_Toc520987131"/>
      <w:r>
        <w:t>Updating Local Repository</w:t>
      </w:r>
      <w:bookmarkEnd w:id="360"/>
      <w:bookmarkEnd w:id="361"/>
    </w:p>
    <w:p w14:paraId="52D94878" w14:textId="2F4FCECD" w:rsidR="00FF4C5A" w:rsidRDefault="00633F82" w:rsidP="00E85DA4">
      <w:pPr>
        <w:spacing w:before="120"/>
      </w:pPr>
      <w:r>
        <w:t>Then the local branch, which has been checked out, needs to be merged with the new version that was fetched in Step 5.</w:t>
      </w:r>
      <w:r>
        <w:br/>
      </w:r>
      <w:r w:rsidR="00490CD0">
        <w:t xml:space="preserve">Right click on the local OpenModelProfile branch and then select </w:t>
      </w:r>
      <w:r w:rsidR="00490CD0">
        <w:rPr>
          <w:noProof/>
          <w:lang w:eastAsia="zh-CN"/>
        </w:rPr>
        <w:drawing>
          <wp:inline distT="0" distB="0" distL="0" distR="0" wp14:anchorId="35711655" wp14:editId="4E727C11">
            <wp:extent cx="733425" cy="142875"/>
            <wp:effectExtent l="19050" t="0" r="9525" b="0"/>
            <wp:docPr id="111"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4"/>
                    <a:srcRect/>
                    <a:stretch>
                      <a:fillRect/>
                    </a:stretch>
                  </pic:blipFill>
                  <pic:spPr bwMode="auto">
                    <a:xfrm>
                      <a:off x="0" y="0"/>
                      <a:ext cx="733425" cy="142875"/>
                    </a:xfrm>
                    <a:prstGeom prst="rect">
                      <a:avLst/>
                    </a:prstGeom>
                    <a:noFill/>
                    <a:ln w="9525">
                      <a:noFill/>
                      <a:miter lim="800000"/>
                      <a:headEnd/>
                      <a:tailEnd/>
                    </a:ln>
                  </pic:spPr>
                </pic:pic>
              </a:graphicData>
            </a:graphic>
          </wp:inline>
        </w:drawing>
      </w:r>
      <w:r w:rsidR="00490CD0">
        <w:t>:</w:t>
      </w:r>
    </w:p>
    <w:p w14:paraId="74BDF27E" w14:textId="2284BCE3" w:rsidR="00255470" w:rsidRDefault="006967ED" w:rsidP="00E85DA4">
      <w:pPr>
        <w:jc w:val="center"/>
      </w:pPr>
      <w:r w:rsidRPr="006967ED">
        <w:rPr>
          <w:noProof/>
        </w:rPr>
        <w:drawing>
          <wp:inline distT="0" distB="0" distL="0" distR="0" wp14:anchorId="754DF0C3" wp14:editId="4A1A5F4D">
            <wp:extent cx="3859185" cy="2582319"/>
            <wp:effectExtent l="0" t="0" r="8255" b="889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59185" cy="2582319"/>
                    </a:xfrm>
                    <a:prstGeom prst="rect">
                      <a:avLst/>
                    </a:prstGeom>
                  </pic:spPr>
                </pic:pic>
              </a:graphicData>
            </a:graphic>
          </wp:inline>
        </w:drawing>
      </w:r>
    </w:p>
    <w:p w14:paraId="360CAFE1" w14:textId="0DEA3A1C" w:rsidR="00A93C69" w:rsidRDefault="00A93C69" w:rsidP="003E61F8">
      <w:pPr>
        <w:pStyle w:val="FigureCaption"/>
      </w:pPr>
      <w:bookmarkStart w:id="362" w:name="_Toc511379058"/>
      <w:bookmarkStart w:id="363" w:name="_Toc520987235"/>
      <w:r>
        <w:lastRenderedPageBreak/>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13</w:t>
      </w:r>
      <w:r w:rsidR="00ED391E">
        <w:fldChar w:fldCharType="end"/>
      </w:r>
      <w:r>
        <w:t>: Merge Request</w:t>
      </w:r>
      <w:r w:rsidR="007C063D">
        <w:t xml:space="preserve"> (1)</w:t>
      </w:r>
      <w:bookmarkEnd w:id="362"/>
      <w:bookmarkEnd w:id="363"/>
    </w:p>
    <w:p w14:paraId="1FC417FE" w14:textId="4BDC7F36" w:rsidR="00A93C69" w:rsidRDefault="007C063D" w:rsidP="00E85DA4">
      <w:r w:rsidRPr="007C063D">
        <w:t xml:space="preserve">Select </w:t>
      </w:r>
      <w:r>
        <w:t>the</w:t>
      </w:r>
      <w:r w:rsidRPr="007C063D">
        <w:t xml:space="preserve"> branch </w:t>
      </w:r>
      <w:r>
        <w:t xml:space="preserve">that needs to be </w:t>
      </w:r>
      <w:r w:rsidRPr="007C063D">
        <w:t>merge</w:t>
      </w:r>
      <w:r>
        <w:t>d</w:t>
      </w:r>
      <w:r w:rsidRPr="007C063D">
        <w:t xml:space="preserve"> into the </w:t>
      </w:r>
      <w:r w:rsidR="006967ED">
        <w:t>ToolChain</w:t>
      </w:r>
      <w:r w:rsidRPr="007C063D">
        <w:t xml:space="preserve"> branch</w:t>
      </w:r>
      <w:r>
        <w:t>:</w:t>
      </w:r>
    </w:p>
    <w:p w14:paraId="40D9292A" w14:textId="7EC4D897" w:rsidR="006A3001" w:rsidRDefault="006967ED" w:rsidP="00E85DA4">
      <w:pPr>
        <w:jc w:val="center"/>
      </w:pPr>
      <w:r w:rsidRPr="006967ED">
        <w:rPr>
          <w:noProof/>
        </w:rPr>
        <w:drawing>
          <wp:inline distT="0" distB="0" distL="0" distR="0" wp14:anchorId="0603A2F0" wp14:editId="548E80C4">
            <wp:extent cx="5534797" cy="4944165"/>
            <wp:effectExtent l="0" t="0" r="8890" b="889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34797" cy="4944165"/>
                    </a:xfrm>
                    <a:prstGeom prst="rect">
                      <a:avLst/>
                    </a:prstGeom>
                  </pic:spPr>
                </pic:pic>
              </a:graphicData>
            </a:graphic>
          </wp:inline>
        </w:drawing>
      </w:r>
    </w:p>
    <w:p w14:paraId="660D0B72" w14:textId="222A22EC" w:rsidR="007C063D" w:rsidRDefault="007C063D" w:rsidP="003E61F8">
      <w:pPr>
        <w:pStyle w:val="FigureCaption"/>
      </w:pPr>
      <w:bookmarkStart w:id="364" w:name="_Toc511379059"/>
      <w:bookmarkStart w:id="365" w:name="_Toc520987236"/>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14</w:t>
      </w:r>
      <w:r w:rsidR="00ED391E">
        <w:fldChar w:fldCharType="end"/>
      </w:r>
      <w:r>
        <w:t>: Merge Request (2)</w:t>
      </w:r>
      <w:bookmarkEnd w:id="364"/>
      <w:bookmarkEnd w:id="365"/>
    </w:p>
    <w:p w14:paraId="1D7CF06E" w14:textId="77777777" w:rsidR="007C063D" w:rsidRDefault="007C063D" w:rsidP="00E85DA4">
      <w:r>
        <w:t xml:space="preserve">Then click </w:t>
      </w:r>
      <w:r w:rsidR="0073519A">
        <w:rPr>
          <w:noProof/>
          <w:lang w:val="de-DE" w:eastAsia="de-DE"/>
        </w:rPr>
        <w:drawing>
          <wp:inline distT="0" distB="0" distL="0" distR="0" wp14:anchorId="3CE04D27" wp14:editId="03FC92BC">
            <wp:extent cx="704850" cy="193640"/>
            <wp:effectExtent l="19050" t="0" r="0" b="0"/>
            <wp:docPr id="11"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7"/>
                    <a:srcRect/>
                    <a:stretch>
                      <a:fillRect/>
                    </a:stretch>
                  </pic:blipFill>
                  <pic:spPr bwMode="auto">
                    <a:xfrm>
                      <a:off x="0" y="0"/>
                      <a:ext cx="704850" cy="193640"/>
                    </a:xfrm>
                    <a:prstGeom prst="rect">
                      <a:avLst/>
                    </a:prstGeom>
                    <a:noFill/>
                    <a:ln w="9525">
                      <a:noFill/>
                      <a:miter lim="800000"/>
                      <a:headEnd/>
                      <a:tailEnd/>
                    </a:ln>
                  </pic:spPr>
                </pic:pic>
              </a:graphicData>
            </a:graphic>
          </wp:inline>
        </w:drawing>
      </w:r>
      <w:r w:rsidR="002A7910">
        <w:t xml:space="preserve"> and acknowledge the </w:t>
      </w:r>
      <w:r w:rsidR="008970B2">
        <w:rPr>
          <w:rFonts w:ascii="Segoe Script" w:hAnsi="Segoe Script"/>
        </w:rPr>
        <w:t>Merge</w:t>
      </w:r>
      <w:r w:rsidR="002A7910" w:rsidRPr="00E6022A">
        <w:rPr>
          <w:rFonts w:ascii="Segoe Script" w:hAnsi="Segoe Script"/>
        </w:rPr>
        <w:t xml:space="preserve"> Results</w:t>
      </w:r>
      <w:r w:rsidR="002A7910">
        <w:t xml:space="preserve"> window:</w:t>
      </w:r>
    </w:p>
    <w:p w14:paraId="5D206189" w14:textId="6DA973EA" w:rsidR="002A7910" w:rsidRDefault="00362341" w:rsidP="00E85DA4">
      <w:pPr>
        <w:jc w:val="center"/>
      </w:pPr>
      <w:r w:rsidRPr="00362341">
        <w:rPr>
          <w:noProof/>
        </w:rPr>
        <w:drawing>
          <wp:inline distT="0" distB="0" distL="0" distR="0" wp14:anchorId="5BA0D7A9" wp14:editId="447E65C1">
            <wp:extent cx="3867690" cy="1848108"/>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67690" cy="1848108"/>
                    </a:xfrm>
                    <a:prstGeom prst="rect">
                      <a:avLst/>
                    </a:prstGeom>
                  </pic:spPr>
                </pic:pic>
              </a:graphicData>
            </a:graphic>
          </wp:inline>
        </w:drawing>
      </w:r>
    </w:p>
    <w:p w14:paraId="3E4A99BD" w14:textId="57FA46B8" w:rsidR="002A7910" w:rsidRDefault="002A7910" w:rsidP="003E61F8">
      <w:pPr>
        <w:pStyle w:val="FigureCaption"/>
      </w:pPr>
      <w:bookmarkStart w:id="366" w:name="_Toc511379060"/>
      <w:bookmarkStart w:id="367" w:name="_Toc520987237"/>
      <w:r>
        <w:lastRenderedPageBreak/>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15</w:t>
      </w:r>
      <w:r w:rsidR="00ED391E">
        <w:fldChar w:fldCharType="end"/>
      </w:r>
      <w:r>
        <w:t>: Merge Result</w:t>
      </w:r>
      <w:bookmarkEnd w:id="366"/>
      <w:bookmarkEnd w:id="367"/>
    </w:p>
    <w:p w14:paraId="4EF8C0C0" w14:textId="77777777" w:rsidR="002A7910" w:rsidRDefault="002A7910" w:rsidP="00E85DA4"/>
    <w:p w14:paraId="0653CA8A" w14:textId="2D93B970" w:rsidR="003E1665" w:rsidRDefault="003E1665" w:rsidP="003E1665">
      <w:pPr>
        <w:pStyle w:val="berschrift3"/>
      </w:pPr>
      <w:bookmarkStart w:id="368" w:name="_Toc511379147"/>
      <w:bookmarkStart w:id="369" w:name="_Toc520987132"/>
      <w:r>
        <w:t>Updating Own Remote Repository</w:t>
      </w:r>
      <w:bookmarkEnd w:id="368"/>
      <w:bookmarkEnd w:id="369"/>
    </w:p>
    <w:p w14:paraId="06D36C3D" w14:textId="4C1E1D7B" w:rsidR="00490CD0" w:rsidRDefault="00490CD0" w:rsidP="00490CD0">
      <w:pPr>
        <w:spacing w:before="120"/>
      </w:pPr>
      <w:r>
        <w:t xml:space="preserve">To update also the own remote repository right click on </w:t>
      </w:r>
      <w:r w:rsidRPr="0030114D">
        <w:t xml:space="preserve">the local </w:t>
      </w:r>
      <w:r>
        <w:t>ToolChain</w:t>
      </w:r>
      <w:r w:rsidRPr="0030114D">
        <w:t xml:space="preserve"> branch and then select </w:t>
      </w:r>
      <w:r>
        <w:rPr>
          <w:noProof/>
          <w:lang w:eastAsia="zh-CN"/>
        </w:rPr>
        <w:drawing>
          <wp:inline distT="0" distB="0" distL="0" distR="0" wp14:anchorId="77EC1402" wp14:editId="36C8853E">
            <wp:extent cx="1019175" cy="161925"/>
            <wp:effectExtent l="19050" t="0" r="9525" b="0"/>
            <wp:docPr id="36"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9"/>
                    <a:srcRect/>
                    <a:stretch>
                      <a:fillRect/>
                    </a:stretch>
                  </pic:blipFill>
                  <pic:spPr bwMode="auto">
                    <a:xfrm>
                      <a:off x="0" y="0"/>
                      <a:ext cx="1019175" cy="161925"/>
                    </a:xfrm>
                    <a:prstGeom prst="rect">
                      <a:avLst/>
                    </a:prstGeom>
                    <a:noFill/>
                    <a:ln w="9525">
                      <a:noFill/>
                      <a:miter lim="800000"/>
                      <a:headEnd/>
                      <a:tailEnd/>
                    </a:ln>
                  </pic:spPr>
                </pic:pic>
              </a:graphicData>
            </a:graphic>
          </wp:inline>
        </w:drawing>
      </w:r>
      <w:r>
        <w:t>:</w:t>
      </w:r>
    </w:p>
    <w:p w14:paraId="0DBFD778" w14:textId="5EE32D03" w:rsidR="00022520" w:rsidRDefault="00362341" w:rsidP="00E85DA4">
      <w:pPr>
        <w:jc w:val="center"/>
      </w:pPr>
      <w:r w:rsidRPr="00362341">
        <w:rPr>
          <w:noProof/>
        </w:rPr>
        <w:drawing>
          <wp:inline distT="0" distB="0" distL="0" distR="0" wp14:anchorId="7A5B83D1" wp14:editId="23DCD50D">
            <wp:extent cx="4182059" cy="1705213"/>
            <wp:effectExtent l="0" t="0" r="9525" b="9525"/>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82059" cy="1705213"/>
                    </a:xfrm>
                    <a:prstGeom prst="rect">
                      <a:avLst/>
                    </a:prstGeom>
                  </pic:spPr>
                </pic:pic>
              </a:graphicData>
            </a:graphic>
          </wp:inline>
        </w:drawing>
      </w:r>
    </w:p>
    <w:p w14:paraId="13B9E113" w14:textId="707B7D7F" w:rsidR="00984C59" w:rsidRDefault="00984C59" w:rsidP="003E61F8">
      <w:pPr>
        <w:pStyle w:val="FigureCaption"/>
      </w:pPr>
      <w:bookmarkStart w:id="370" w:name="_Toc511379061"/>
      <w:bookmarkStart w:id="371" w:name="_Toc520987238"/>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16</w:t>
      </w:r>
      <w:r w:rsidR="00ED391E">
        <w:fldChar w:fldCharType="end"/>
      </w:r>
      <w:r>
        <w:t>: Push Request (1)</w:t>
      </w:r>
      <w:bookmarkEnd w:id="370"/>
      <w:bookmarkEnd w:id="371"/>
    </w:p>
    <w:p w14:paraId="5CFC5E82" w14:textId="77777777" w:rsidR="00984C59" w:rsidRDefault="006D7970" w:rsidP="00E85DA4">
      <w:r>
        <w:t xml:space="preserve">In the </w:t>
      </w:r>
      <w:r w:rsidRPr="006D7970">
        <w:rPr>
          <w:rFonts w:ascii="Segoe Script" w:hAnsi="Segoe Script"/>
        </w:rPr>
        <w:t xml:space="preserve">Push </w:t>
      </w:r>
      <w:r w:rsidR="008970B2">
        <w:rPr>
          <w:rFonts w:ascii="Segoe Script" w:hAnsi="Segoe Script"/>
        </w:rPr>
        <w:t>B</w:t>
      </w:r>
      <w:r w:rsidRPr="006D7970">
        <w:rPr>
          <w:rFonts w:ascii="Segoe Script" w:hAnsi="Segoe Script"/>
        </w:rPr>
        <w:t>ranch</w:t>
      </w:r>
      <w:r>
        <w:t xml:space="preserve"> window make sure that </w:t>
      </w:r>
      <w:r w:rsidR="00E96252">
        <w:t>the modeler’s</w:t>
      </w:r>
      <w:r>
        <w:t xml:space="preserve"> remote Github repository </w:t>
      </w:r>
      <w:r w:rsidR="00E96252">
        <w:t xml:space="preserve">is selected </w:t>
      </w:r>
      <w:r>
        <w:t>as the destination:</w:t>
      </w:r>
    </w:p>
    <w:p w14:paraId="58C27B70" w14:textId="71C41602" w:rsidR="00984C59" w:rsidRDefault="00362341" w:rsidP="0054228E">
      <w:pPr>
        <w:jc w:val="center"/>
      </w:pPr>
      <w:r w:rsidRPr="00362341">
        <w:rPr>
          <w:noProof/>
        </w:rPr>
        <w:lastRenderedPageBreak/>
        <w:drawing>
          <wp:inline distT="0" distB="0" distL="0" distR="0" wp14:anchorId="310A5818" wp14:editId="74E26815">
            <wp:extent cx="5001323" cy="4344006"/>
            <wp:effectExtent l="0" t="0" r="8890" b="0"/>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01323" cy="4344006"/>
                    </a:xfrm>
                    <a:prstGeom prst="rect">
                      <a:avLst/>
                    </a:prstGeom>
                  </pic:spPr>
                </pic:pic>
              </a:graphicData>
            </a:graphic>
          </wp:inline>
        </w:drawing>
      </w:r>
    </w:p>
    <w:p w14:paraId="38066C34" w14:textId="43526455" w:rsidR="00984C59" w:rsidRDefault="00984C59" w:rsidP="003E61F8">
      <w:pPr>
        <w:pStyle w:val="FigureCaption"/>
      </w:pPr>
      <w:bookmarkStart w:id="372" w:name="_Toc511379062"/>
      <w:bookmarkStart w:id="373" w:name="_Toc520987239"/>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17</w:t>
      </w:r>
      <w:r w:rsidR="00ED391E">
        <w:fldChar w:fldCharType="end"/>
      </w:r>
      <w:r>
        <w:t>: Push Request (2)</w:t>
      </w:r>
      <w:bookmarkEnd w:id="372"/>
      <w:bookmarkEnd w:id="373"/>
    </w:p>
    <w:p w14:paraId="6971CBAC" w14:textId="77777777" w:rsidR="002A7910" w:rsidRDefault="006D7970" w:rsidP="0054228E">
      <w:r>
        <w:t xml:space="preserve">Click </w:t>
      </w:r>
      <w:r w:rsidR="0073519A">
        <w:rPr>
          <w:noProof/>
          <w:lang w:val="de-DE" w:eastAsia="de-DE"/>
        </w:rPr>
        <w:drawing>
          <wp:inline distT="0" distB="0" distL="0" distR="0" wp14:anchorId="506E3AB2" wp14:editId="2FCE8E9D">
            <wp:extent cx="638175" cy="168310"/>
            <wp:effectExtent l="19050" t="0" r="9525" b="0"/>
            <wp:docPr id="12" name="Bild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6"/>
                    <a:srcRect/>
                    <a:stretch>
                      <a:fillRect/>
                    </a:stretch>
                  </pic:blipFill>
                  <pic:spPr bwMode="auto">
                    <a:xfrm>
                      <a:off x="0" y="0"/>
                      <a:ext cx="638175" cy="168310"/>
                    </a:xfrm>
                    <a:prstGeom prst="rect">
                      <a:avLst/>
                    </a:prstGeom>
                    <a:noFill/>
                    <a:ln w="9525">
                      <a:noFill/>
                      <a:miter lim="800000"/>
                      <a:headEnd/>
                      <a:tailEnd/>
                    </a:ln>
                  </pic:spPr>
                </pic:pic>
              </a:graphicData>
            </a:graphic>
          </wp:inline>
        </w:drawing>
      </w:r>
      <w:r w:rsidR="00AC3D20">
        <w:t>.</w:t>
      </w:r>
    </w:p>
    <w:p w14:paraId="4D9F7BF2" w14:textId="130DB26C" w:rsidR="00AC3D20" w:rsidRDefault="00362341" w:rsidP="0054228E">
      <w:pPr>
        <w:jc w:val="center"/>
      </w:pPr>
      <w:r w:rsidRPr="00362341">
        <w:rPr>
          <w:noProof/>
        </w:rPr>
        <w:lastRenderedPageBreak/>
        <w:drawing>
          <wp:inline distT="0" distB="0" distL="0" distR="0" wp14:anchorId="321095BC" wp14:editId="414D2916">
            <wp:extent cx="5001323" cy="3667637"/>
            <wp:effectExtent l="0" t="0" r="8890" b="952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01323" cy="3667637"/>
                    </a:xfrm>
                    <a:prstGeom prst="rect">
                      <a:avLst/>
                    </a:prstGeom>
                  </pic:spPr>
                </pic:pic>
              </a:graphicData>
            </a:graphic>
          </wp:inline>
        </w:drawing>
      </w:r>
    </w:p>
    <w:p w14:paraId="7A62D36B" w14:textId="48728CC5" w:rsidR="00AC3D20" w:rsidRDefault="00AC3D20" w:rsidP="00AC3D20">
      <w:pPr>
        <w:pStyle w:val="FigureCaption"/>
      </w:pPr>
      <w:bookmarkStart w:id="374" w:name="_Toc511379063"/>
      <w:bookmarkStart w:id="375" w:name="_Toc520987240"/>
      <w:r>
        <w:t xml:space="preserve">Figure </w:t>
      </w:r>
      <w:r w:rsidR="00ED391E">
        <w:fldChar w:fldCharType="begin"/>
      </w:r>
      <w:r>
        <w:instrText xml:space="preserve"> STYLEREF 1 \s </w:instrText>
      </w:r>
      <w:r w:rsidR="00ED391E">
        <w:fldChar w:fldCharType="separate"/>
      </w:r>
      <w:r w:rsidR="00D4118B">
        <w:rPr>
          <w:noProof/>
        </w:rPr>
        <w:t>6</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18</w:t>
      </w:r>
      <w:r w:rsidR="00ED391E">
        <w:fldChar w:fldCharType="end"/>
      </w:r>
      <w:r>
        <w:t>: Push Request (3)</w:t>
      </w:r>
      <w:bookmarkEnd w:id="374"/>
      <w:bookmarkEnd w:id="375"/>
    </w:p>
    <w:p w14:paraId="3C55AE47" w14:textId="77777777" w:rsidR="006D7970" w:rsidRDefault="00AC3D20" w:rsidP="0054228E">
      <w:r>
        <w:t xml:space="preserve">Click </w:t>
      </w:r>
      <w:r w:rsidR="0073519A">
        <w:rPr>
          <w:noProof/>
          <w:lang w:val="de-DE" w:eastAsia="de-DE"/>
        </w:rPr>
        <w:drawing>
          <wp:inline distT="0" distB="0" distL="0" distR="0" wp14:anchorId="3754A35B" wp14:editId="450BAA4F">
            <wp:extent cx="714375" cy="194124"/>
            <wp:effectExtent l="19050" t="0" r="9525" b="0"/>
            <wp:docPr id="73"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a:srcRect/>
                    <a:stretch>
                      <a:fillRect/>
                    </a:stretch>
                  </pic:blipFill>
                  <pic:spPr bwMode="auto">
                    <a:xfrm>
                      <a:off x="0" y="0"/>
                      <a:ext cx="714375" cy="194124"/>
                    </a:xfrm>
                    <a:prstGeom prst="rect">
                      <a:avLst/>
                    </a:prstGeom>
                    <a:noFill/>
                    <a:ln w="9525">
                      <a:noFill/>
                      <a:miter lim="800000"/>
                      <a:headEnd/>
                      <a:tailEnd/>
                    </a:ln>
                  </pic:spPr>
                </pic:pic>
              </a:graphicData>
            </a:graphic>
          </wp:inline>
        </w:drawing>
      </w:r>
    </w:p>
    <w:p w14:paraId="3E0B9DC1" w14:textId="77777777" w:rsidR="00C55259" w:rsidRDefault="00C55259" w:rsidP="0029134C"/>
    <w:p w14:paraId="5EAFC549" w14:textId="77777777" w:rsidR="00FB2793" w:rsidRDefault="00FB2793" w:rsidP="00FB2793">
      <w:pPr>
        <w:pStyle w:val="berschrift2"/>
      </w:pPr>
      <w:bookmarkStart w:id="376" w:name="_Ref458767412"/>
      <w:bookmarkStart w:id="377" w:name="_Toc511379148"/>
      <w:bookmarkStart w:id="378" w:name="_Toc520987133"/>
      <w:r>
        <w:t>Information Model on GitHub</w:t>
      </w:r>
      <w:bookmarkEnd w:id="376"/>
      <w:bookmarkEnd w:id="377"/>
      <w:bookmarkEnd w:id="378"/>
    </w:p>
    <w:p w14:paraId="18306900" w14:textId="77777777" w:rsidR="00CD022B" w:rsidRDefault="00CD022B" w:rsidP="00CD022B">
      <w:pPr>
        <w:pStyle w:val="berschrift3"/>
      </w:pPr>
      <w:bookmarkStart w:id="379" w:name="_Toc511379149"/>
      <w:bookmarkStart w:id="380" w:name="_Toc520987134"/>
      <w:r>
        <w:t>Placeholder XxxModel</w:t>
      </w:r>
      <w:bookmarkEnd w:id="379"/>
      <w:bookmarkEnd w:id="380"/>
    </w:p>
    <w:p w14:paraId="1438D28F" w14:textId="77777777" w:rsidR="0029134C" w:rsidRDefault="0029134C" w:rsidP="0029134C">
      <w:r>
        <w:t>Note:</w:t>
      </w:r>
      <w:r>
        <w:br/>
        <w:t xml:space="preserve">The following GitHub usage description is using </w:t>
      </w:r>
      <w:r w:rsidR="00D108EC">
        <w:t>Xxx</w:t>
      </w:r>
      <w:r>
        <w:t>Model as a</w:t>
      </w:r>
      <w:r w:rsidR="00D108EC">
        <w:t xml:space="preserve"> placeholder for any Paprus UML model</w:t>
      </w:r>
      <w:r>
        <w:t>.</w:t>
      </w:r>
    </w:p>
    <w:p w14:paraId="62F27C35" w14:textId="77777777" w:rsidR="00957632" w:rsidRDefault="00957632" w:rsidP="00957632">
      <w:r>
        <w:t xml:space="preserve">The </w:t>
      </w:r>
      <w:r w:rsidR="00835515">
        <w:t>Xxx</w:t>
      </w:r>
      <w:r>
        <w:t xml:space="preserve">Model is stored </w:t>
      </w:r>
      <w:r w:rsidR="008516AE">
        <w:t>in a repository on</w:t>
      </w:r>
      <w:r>
        <w:t xml:space="preserve"> GitHub. </w:t>
      </w:r>
      <w:r w:rsidR="008516AE">
        <w:t xml:space="preserve">The link to the repository is </w:t>
      </w:r>
      <w:r w:rsidR="008516AE" w:rsidRPr="008516AE">
        <w:t>{XxxModel}</w:t>
      </w:r>
      <w:r w:rsidR="008516AE">
        <w:t>.</w:t>
      </w:r>
    </w:p>
    <w:p w14:paraId="0B93E94E" w14:textId="77777777" w:rsidR="008F2AD5" w:rsidRDefault="008F2AD5" w:rsidP="00957632">
      <w:r>
        <w:t>The model development architecture identifies two groups of people that are working with the model: (a) Modelers who do the actual writing of the model pieces</w:t>
      </w:r>
      <w:r w:rsidR="00381503">
        <w:t>,</w:t>
      </w:r>
      <w:r>
        <w:t xml:space="preserve"> and (b) Administrators who establish the working environment and control the “master copy” of the </w:t>
      </w:r>
      <w:r w:rsidR="00835515">
        <w:t>Xxx</w:t>
      </w:r>
      <w:r>
        <w:t>Model.</w:t>
      </w:r>
    </w:p>
    <w:p w14:paraId="446A05F7" w14:textId="77777777" w:rsidR="00B4666B" w:rsidRDefault="00B4666B" w:rsidP="00957632"/>
    <w:p w14:paraId="3273AA26" w14:textId="77777777" w:rsidR="004B68B9" w:rsidRDefault="00835515">
      <w:pPr>
        <w:pStyle w:val="berschrift3"/>
      </w:pPr>
      <w:bookmarkStart w:id="381" w:name="_Toc434504805"/>
      <w:bookmarkStart w:id="382" w:name="_Toc434505252"/>
      <w:bookmarkStart w:id="383" w:name="_Toc511379150"/>
      <w:bookmarkStart w:id="384" w:name="_Toc520987135"/>
      <w:r>
        <w:t>Xxx</w:t>
      </w:r>
      <w:r w:rsidR="00B4666B">
        <w:t>Model Structure on GitHub</w:t>
      </w:r>
      <w:bookmarkEnd w:id="381"/>
      <w:bookmarkEnd w:id="382"/>
      <w:bookmarkEnd w:id="383"/>
      <w:bookmarkEnd w:id="384"/>
    </w:p>
    <w:p w14:paraId="1A535058" w14:textId="77777777" w:rsidR="00B4666B" w:rsidRDefault="002B428F" w:rsidP="00957632">
      <w:r>
        <w:t xml:space="preserve">The </w:t>
      </w:r>
      <w:r w:rsidR="00835515">
        <w:t>Xxx</w:t>
      </w:r>
      <w:r>
        <w:t>Model is contained in a “</w:t>
      </w:r>
      <w:r w:rsidR="00571441" w:rsidRPr="00571441">
        <w:t>master branch</w:t>
      </w:r>
      <w:r>
        <w:t xml:space="preserve">” on GitHub. A copy of this master branch is provided </w:t>
      </w:r>
      <w:r w:rsidR="00EF5CAD">
        <w:t>in the “</w:t>
      </w:r>
      <w:r w:rsidR="00571441" w:rsidRPr="00571441">
        <w:t>develop branch</w:t>
      </w:r>
      <w:r w:rsidR="00EF5CAD">
        <w:t>”</w:t>
      </w:r>
      <w:r>
        <w:t>.</w:t>
      </w:r>
    </w:p>
    <w:p w14:paraId="093DFFF6" w14:textId="77777777" w:rsidR="00B4666B" w:rsidRDefault="000A0491" w:rsidP="00957632">
      <w:r>
        <w:object w:dxaOrig="1434" w:dyaOrig="1072" w14:anchorId="6B9160C7">
          <v:shape id="_x0000_i1028" type="#_x0000_t75" style="width:467.3pt;height:154.85pt" o:ole="">
            <v:imagedata r:id="rId194" o:title="" croptop="26178f" cropbottom="10251f"/>
          </v:shape>
          <o:OLEObject Type="Embed" ProgID="PowerPoint.Slide.12" ShapeID="_x0000_i1028" DrawAspect="Content" ObjectID="_1692107829" r:id="rId195"/>
        </w:object>
      </w:r>
    </w:p>
    <w:p w14:paraId="2A91387D" w14:textId="5AEF32D8" w:rsidR="00B4666B" w:rsidRDefault="00B4666B" w:rsidP="00961D9C">
      <w:pPr>
        <w:pStyle w:val="FigureCaption"/>
      </w:pPr>
      <w:bookmarkStart w:id="385" w:name="_Ref412193837"/>
      <w:bookmarkStart w:id="386" w:name="_Toc511379064"/>
      <w:bookmarkStart w:id="387" w:name="_Toc520987241"/>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19</w:t>
      </w:r>
      <w:r w:rsidR="00ED391E">
        <w:fldChar w:fldCharType="end"/>
      </w:r>
      <w:bookmarkEnd w:id="385"/>
      <w:r>
        <w:t xml:space="preserve">: </w:t>
      </w:r>
      <w:r w:rsidR="002B428F">
        <w:t xml:space="preserve">Initial </w:t>
      </w:r>
      <w:r w:rsidRPr="00B4666B">
        <w:t>Model Structure on GitHub</w:t>
      </w:r>
      <w:bookmarkEnd w:id="386"/>
      <w:bookmarkEnd w:id="387"/>
    </w:p>
    <w:p w14:paraId="2030EF20" w14:textId="77777777" w:rsidR="00B4666B" w:rsidRDefault="002B428F" w:rsidP="00957632">
      <w:r>
        <w:t>The modeling teams are developing their part of the model</w:t>
      </w:r>
      <w:r w:rsidR="008D5123">
        <w:t xml:space="preserve"> in their </w:t>
      </w:r>
      <w:r w:rsidR="004021DD">
        <w:t xml:space="preserve">develop </w:t>
      </w:r>
      <w:r w:rsidR="008D5123">
        <w:t xml:space="preserve">branch. All updates of the individual </w:t>
      </w:r>
      <w:r w:rsidR="004021DD">
        <w:t xml:space="preserve">develop </w:t>
      </w:r>
      <w:r w:rsidR="008D5123">
        <w:t>branches will be merged back to the master branch</w:t>
      </w:r>
      <w:r w:rsidR="00E46AEF" w:rsidRPr="00E46AEF">
        <w:t xml:space="preserve"> </w:t>
      </w:r>
      <w:r w:rsidR="00E46AEF">
        <w:t>from time to time</w:t>
      </w:r>
      <w:r w:rsidR="00E46AEF">
        <w:rPr>
          <w:rStyle w:val="Funotenzeichen"/>
        </w:rPr>
        <w:footnoteReference w:id="1"/>
      </w:r>
      <w:r w:rsidR="008D5123">
        <w:t>.</w:t>
      </w:r>
    </w:p>
    <w:p w14:paraId="10525EB1" w14:textId="77777777" w:rsidR="008D5123" w:rsidRDefault="008D5123" w:rsidP="00DF621F">
      <w:pPr>
        <w:pStyle w:val="berschrift2"/>
      </w:pPr>
      <w:bookmarkStart w:id="388" w:name="_Ref410218231"/>
      <w:bookmarkStart w:id="389" w:name="_Toc434504806"/>
      <w:bookmarkStart w:id="390" w:name="_Toc434505253"/>
      <w:bookmarkStart w:id="391" w:name="_Toc511379151"/>
      <w:bookmarkStart w:id="392" w:name="_Toc520987136"/>
      <w:r>
        <w:t>GitHub Work Flow</w:t>
      </w:r>
      <w:bookmarkEnd w:id="388"/>
      <w:bookmarkEnd w:id="389"/>
      <w:bookmarkEnd w:id="390"/>
      <w:bookmarkEnd w:id="391"/>
      <w:bookmarkEnd w:id="392"/>
    </w:p>
    <w:p w14:paraId="43076B64" w14:textId="2B6253E9" w:rsidR="00681D6B" w:rsidRDefault="00957632" w:rsidP="00957632">
      <w:r>
        <w:t xml:space="preserve">The following steps describe </w:t>
      </w:r>
      <w:r w:rsidR="00933580">
        <w:t xml:space="preserve">the work flow that a modeler has to follow </w:t>
      </w:r>
      <w:r w:rsidR="00835515">
        <w:t xml:space="preserve">when </w:t>
      </w:r>
      <w:r w:rsidR="00933580">
        <w:t>develop</w:t>
      </w:r>
      <w:r w:rsidR="008F2AD5">
        <w:t>ing</w:t>
      </w:r>
      <w:r w:rsidR="00933580">
        <w:t xml:space="preserve"> </w:t>
      </w:r>
      <w:r w:rsidR="008F2AD5">
        <w:t xml:space="preserve">the </w:t>
      </w:r>
      <w:r w:rsidR="00835515">
        <w:t>Xxx</w:t>
      </w:r>
      <w:r w:rsidR="008F2AD5">
        <w:t>Model.</w:t>
      </w:r>
    </w:p>
    <w:p w14:paraId="0EAFB2EC" w14:textId="7FC45D61" w:rsidR="008F2AD5" w:rsidRPr="00FB2793" w:rsidRDefault="00950A4C" w:rsidP="00957632">
      <w:r>
        <w:t>Clause</w:t>
      </w:r>
      <w:r w:rsidR="00D63227" w:rsidRPr="00FB2793">
        <w:t xml:space="preserve"> </w:t>
      </w:r>
      <w:r w:rsidR="00ED391E" w:rsidRPr="00FB2793">
        <w:fldChar w:fldCharType="begin"/>
      </w:r>
      <w:r w:rsidR="00D63227" w:rsidRPr="00FB2793">
        <w:instrText xml:space="preserve"> REF _Ref434228215 \r \h </w:instrText>
      </w:r>
      <w:r w:rsidR="00ED391E" w:rsidRPr="00FB2793">
        <w:fldChar w:fldCharType="separate"/>
      </w:r>
      <w:r w:rsidR="00D4118B">
        <w:t>6.5</w:t>
      </w:r>
      <w:r w:rsidR="00ED391E" w:rsidRPr="00FB2793">
        <w:fldChar w:fldCharType="end"/>
      </w:r>
      <w:r w:rsidR="00D63227" w:rsidRPr="00FB2793">
        <w:t xml:space="preserve"> </w:t>
      </w:r>
      <w:r w:rsidR="00681D6B" w:rsidRPr="00FB2793">
        <w:t xml:space="preserve">describes </w:t>
      </w:r>
      <w:proofErr w:type="gramStart"/>
      <w:r w:rsidR="00681D6B" w:rsidRPr="00FB2793">
        <w:t>a more easy</w:t>
      </w:r>
      <w:proofErr w:type="gramEnd"/>
      <w:r w:rsidR="00681D6B" w:rsidRPr="00FB2793">
        <w:t xml:space="preserve"> way of getting the </w:t>
      </w:r>
      <w:r w:rsidR="00835515">
        <w:t>Xxx</w:t>
      </w:r>
      <w:r w:rsidR="00681D6B" w:rsidRPr="00FB2793">
        <w:t>Model to the local PC. This way is restricted to “read only viewers</w:t>
      </w:r>
      <w:r w:rsidR="00CA3549">
        <w:t xml:space="preserve">” of the model since it does not allow to commit changes back to </w:t>
      </w:r>
      <w:r w:rsidR="00835515">
        <w:t>G</w:t>
      </w:r>
      <w:r w:rsidR="00CA3549">
        <w:t>it</w:t>
      </w:r>
      <w:r w:rsidR="00835515">
        <w:t>H</w:t>
      </w:r>
      <w:r w:rsidR="00CA3549">
        <w:t>ub.</w:t>
      </w:r>
    </w:p>
    <w:p w14:paraId="056FC82D" w14:textId="3FFBC8E0" w:rsidR="008F2AD5" w:rsidRDefault="004E2813" w:rsidP="00957632">
      <w:r>
        <w:t xml:space="preserve">The </w:t>
      </w:r>
      <w:r w:rsidR="00DE217A">
        <w:t>sub-sections</w:t>
      </w:r>
      <w:r>
        <w:t xml:space="preserve"> correspond with the numbers </w:t>
      </w:r>
      <w:r w:rsidR="00FE5C0D">
        <w:rPr>
          <w:noProof/>
          <w:lang w:val="de-DE" w:eastAsia="de-DE"/>
        </w:rPr>
        <w:drawing>
          <wp:inline distT="0" distB="0" distL="0" distR="0" wp14:anchorId="433AA874" wp14:editId="3C5D5537">
            <wp:extent cx="215412" cy="200025"/>
            <wp:effectExtent l="19050" t="0" r="0" b="0"/>
            <wp:docPr id="232"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srcRect/>
                    <a:stretch>
                      <a:fillRect/>
                    </a:stretch>
                  </pic:blipFill>
                  <pic:spPr bwMode="auto">
                    <a:xfrm>
                      <a:off x="0" y="0"/>
                      <a:ext cx="215412" cy="200025"/>
                    </a:xfrm>
                    <a:prstGeom prst="rect">
                      <a:avLst/>
                    </a:prstGeom>
                    <a:noFill/>
                    <a:ln w="9525">
                      <a:noFill/>
                      <a:miter lim="800000"/>
                      <a:headEnd/>
                      <a:tailEnd/>
                    </a:ln>
                  </pic:spPr>
                </pic:pic>
              </a:graphicData>
            </a:graphic>
          </wp:inline>
        </w:drawing>
      </w:r>
      <w:r>
        <w:t xml:space="preserve"> in </w:t>
      </w:r>
      <w:r w:rsidR="00ED391E">
        <w:fldChar w:fldCharType="begin"/>
      </w:r>
      <w:r w:rsidR="00653E75">
        <w:instrText xml:space="preserve"> REF _Ref403720901 \h </w:instrText>
      </w:r>
      <w:r w:rsidR="00ED391E">
        <w:fldChar w:fldCharType="separate"/>
      </w:r>
      <w:r w:rsidR="00D4118B">
        <w:t xml:space="preserve">Figure </w:t>
      </w:r>
      <w:r w:rsidR="00D4118B">
        <w:rPr>
          <w:noProof/>
        </w:rPr>
        <w:t>6</w:t>
      </w:r>
      <w:r w:rsidR="00D4118B">
        <w:noBreakHyphen/>
      </w:r>
      <w:r w:rsidR="00D4118B">
        <w:rPr>
          <w:noProof/>
        </w:rPr>
        <w:t>20</w:t>
      </w:r>
      <w:r w:rsidR="00ED391E">
        <w:fldChar w:fldCharType="end"/>
      </w:r>
      <w:r>
        <w:t>.</w:t>
      </w:r>
    </w:p>
    <w:p w14:paraId="2C5F21EB" w14:textId="77777777" w:rsidR="008F2AD5" w:rsidRDefault="006228AF" w:rsidP="00957632">
      <w:r>
        <w:object w:dxaOrig="7097" w:dyaOrig="5321" w14:anchorId="639AE81C">
          <v:shape id="_x0000_i1029" type="#_x0000_t75" style="width:465.95pt;height:286.65pt" o:ole="">
            <v:imagedata r:id="rId196" o:title="" croptop="11815f"/>
          </v:shape>
          <o:OLEObject Type="Embed" ProgID="PowerPoint.Slide.12" ShapeID="_x0000_i1029" DrawAspect="Content" ObjectID="_1692107830" r:id="rId197"/>
        </w:object>
      </w:r>
    </w:p>
    <w:p w14:paraId="58A4F75B" w14:textId="1E48A644" w:rsidR="008D5123" w:rsidRDefault="008D5123" w:rsidP="00961D9C">
      <w:pPr>
        <w:pStyle w:val="FigureCaption"/>
      </w:pPr>
      <w:bookmarkStart w:id="393" w:name="_Ref403720901"/>
      <w:bookmarkStart w:id="394" w:name="_Toc511379065"/>
      <w:bookmarkStart w:id="395" w:name="_Toc520987242"/>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20</w:t>
      </w:r>
      <w:r w:rsidR="00ED391E">
        <w:fldChar w:fldCharType="end"/>
      </w:r>
      <w:bookmarkEnd w:id="393"/>
      <w:r>
        <w:t xml:space="preserve">: </w:t>
      </w:r>
      <w:r w:rsidRPr="00B4666B">
        <w:t>GitHub</w:t>
      </w:r>
      <w:r>
        <w:t xml:space="preserve"> Work Flow</w:t>
      </w:r>
      <w:bookmarkEnd w:id="394"/>
      <w:bookmarkEnd w:id="395"/>
    </w:p>
    <w:p w14:paraId="582AF771" w14:textId="166EC5A2" w:rsidR="00F85D28" w:rsidRDefault="00F85D28" w:rsidP="00F85D28">
      <w:pPr>
        <w:pStyle w:val="berschrift3"/>
        <w:numPr>
          <w:ilvl w:val="0"/>
          <w:numId w:val="0"/>
        </w:numPr>
      </w:pPr>
      <w:bookmarkStart w:id="396" w:name="_Toc511379152"/>
      <w:bookmarkStart w:id="397" w:name="_Toc520987137"/>
      <w:bookmarkStart w:id="398" w:name="_Ref458769056"/>
      <w:r w:rsidRPr="0012536F">
        <w:rPr>
          <w:sz w:val="28"/>
        </w:rPr>
        <w:sym w:font="Wingdings" w:char="F08B"/>
      </w:r>
      <w:r>
        <w:rPr>
          <w:sz w:val="28"/>
        </w:rPr>
        <w:tab/>
      </w:r>
      <w:r>
        <w:t>Model Structure</w:t>
      </w:r>
      <w:bookmarkEnd w:id="396"/>
      <w:bookmarkEnd w:id="397"/>
    </w:p>
    <w:p w14:paraId="4BB246BC" w14:textId="77777777" w:rsidR="008D5123" w:rsidRDefault="00524654" w:rsidP="00DA2DB2">
      <w:pPr>
        <w:spacing w:before="120"/>
      </w:pPr>
      <w:r>
        <w:t xml:space="preserve">The administrator has established the </w:t>
      </w:r>
      <w:r w:rsidR="006228AF">
        <w:t>Xxx</w:t>
      </w:r>
      <w:r w:rsidR="008B538D">
        <w:t>M</w:t>
      </w:r>
      <w:r>
        <w:t xml:space="preserve">odel repository (containing </w:t>
      </w:r>
      <w:r w:rsidR="00AF4D44">
        <w:t>the master and develop</w:t>
      </w:r>
      <w:r>
        <w:t xml:space="preserve"> branches) in the </w:t>
      </w:r>
      <w:r w:rsidR="006228AF">
        <w:t>SDO</w:t>
      </w:r>
      <w:r>
        <w:t xml:space="preserve"> git space under the following URL:</w:t>
      </w:r>
      <w:r w:rsidR="006228AF">
        <w:t xml:space="preserve"> </w:t>
      </w:r>
      <w:r w:rsidR="006228AF" w:rsidRPr="006228AF">
        <w:t>{XxxModel}</w:t>
      </w:r>
      <w:r w:rsidR="006228AF">
        <w:t>.</w:t>
      </w:r>
      <w:bookmarkEnd w:id="398"/>
    </w:p>
    <w:p w14:paraId="5BEF49D0" w14:textId="34A856B3" w:rsidR="00F85D28" w:rsidRDefault="00F85D28" w:rsidP="00F85D28">
      <w:pPr>
        <w:pStyle w:val="berschrift3"/>
      </w:pPr>
      <w:bookmarkStart w:id="399" w:name="_Toc511379153"/>
      <w:bookmarkStart w:id="400" w:name="_Toc520987138"/>
      <w:r>
        <w:t>Forking</w:t>
      </w:r>
      <w:bookmarkEnd w:id="399"/>
      <w:bookmarkEnd w:id="400"/>
    </w:p>
    <w:p w14:paraId="511D17FE" w14:textId="77777777" w:rsidR="00DA2DB2" w:rsidRDefault="00524654" w:rsidP="00DA2DB2">
      <w:pPr>
        <w:spacing w:before="120"/>
      </w:pPr>
      <w:r>
        <w:t xml:space="preserve">The modeler </w:t>
      </w:r>
      <w:r w:rsidR="009C54E8">
        <w:t xml:space="preserve">needs to </w:t>
      </w:r>
      <w:r>
        <w:t>cop</w:t>
      </w:r>
      <w:r w:rsidR="009C54E8">
        <w:t>y</w:t>
      </w:r>
      <w:r>
        <w:t xml:space="preserve"> the </w:t>
      </w:r>
      <w:r w:rsidR="009C54E8">
        <w:t xml:space="preserve">repository from the </w:t>
      </w:r>
      <w:r w:rsidR="006228AF">
        <w:t>SDO</w:t>
      </w:r>
      <w:r w:rsidR="009C54E8">
        <w:t xml:space="preserve"> git space into its own git space; </w:t>
      </w:r>
      <w:r w:rsidR="00065CF5">
        <w:t xml:space="preserve">by clicking </w:t>
      </w:r>
      <w:r w:rsidR="006228AF">
        <w:t xml:space="preserve">on </w:t>
      </w:r>
      <w:r w:rsidR="00FE5C0D">
        <w:rPr>
          <w:noProof/>
          <w:lang w:val="de-DE" w:eastAsia="de-DE"/>
        </w:rPr>
        <w:drawing>
          <wp:inline distT="0" distB="0" distL="0" distR="0" wp14:anchorId="48C75ECD" wp14:editId="238CB624">
            <wp:extent cx="657225" cy="276225"/>
            <wp:effectExtent l="19050" t="0" r="9525"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srcRect/>
                    <a:stretch>
                      <a:fillRect/>
                    </a:stretch>
                  </pic:blipFill>
                  <pic:spPr bwMode="auto">
                    <a:xfrm>
                      <a:off x="0" y="0"/>
                      <a:ext cx="657225" cy="276225"/>
                    </a:xfrm>
                    <a:prstGeom prst="rect">
                      <a:avLst/>
                    </a:prstGeom>
                    <a:noFill/>
                    <a:ln w="9525">
                      <a:noFill/>
                      <a:miter lim="800000"/>
                      <a:headEnd/>
                      <a:tailEnd/>
                    </a:ln>
                  </pic:spPr>
                </pic:pic>
              </a:graphicData>
            </a:graphic>
          </wp:inline>
        </w:drawing>
      </w:r>
      <w:r w:rsidR="00065CF5">
        <w:t>:</w:t>
      </w:r>
    </w:p>
    <w:p w14:paraId="11506AA0" w14:textId="3BAFC843" w:rsidR="00524654" w:rsidRDefault="0047778E" w:rsidP="00DA2DB2">
      <w:pPr>
        <w:spacing w:before="120"/>
      </w:pPr>
      <w:r>
        <w:rPr>
          <w:noProof/>
          <w:lang w:val="de-DE" w:eastAsia="de-DE"/>
        </w:rPr>
        <w:drawing>
          <wp:inline distT="0" distB="0" distL="0" distR="0" wp14:anchorId="68344A7C" wp14:editId="391A54DC">
            <wp:extent cx="3200400" cy="266700"/>
            <wp:effectExtent l="19050" t="0" r="0" b="0"/>
            <wp:docPr id="5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8"/>
                    <a:srcRect/>
                    <a:stretch>
                      <a:fillRect/>
                    </a:stretch>
                  </pic:blipFill>
                  <pic:spPr bwMode="auto">
                    <a:xfrm>
                      <a:off x="0" y="0"/>
                      <a:ext cx="3200400" cy="266700"/>
                    </a:xfrm>
                    <a:prstGeom prst="rect">
                      <a:avLst/>
                    </a:prstGeom>
                    <a:noFill/>
                    <a:ln w="9525">
                      <a:noFill/>
                      <a:miter lim="800000"/>
                      <a:headEnd/>
                      <a:tailEnd/>
                    </a:ln>
                  </pic:spPr>
                </pic:pic>
              </a:graphicData>
            </a:graphic>
          </wp:inline>
        </w:drawing>
      </w:r>
    </w:p>
    <w:p w14:paraId="53061462" w14:textId="42E39160" w:rsidR="00F85D28" w:rsidRDefault="00F85D28" w:rsidP="00F85D28">
      <w:pPr>
        <w:pStyle w:val="berschrift3"/>
      </w:pPr>
      <w:bookmarkStart w:id="401" w:name="_Toc511379154"/>
      <w:bookmarkStart w:id="402" w:name="_Toc520987139"/>
      <w:r>
        <w:t>Cloning</w:t>
      </w:r>
      <w:bookmarkEnd w:id="401"/>
      <w:bookmarkEnd w:id="402"/>
    </w:p>
    <w:p w14:paraId="551724CF" w14:textId="77777777" w:rsidR="009505F5" w:rsidRDefault="00B1254E" w:rsidP="00DA2DB2">
      <w:pPr>
        <w:spacing w:before="120"/>
      </w:pPr>
      <w:r>
        <w:t xml:space="preserve">An individual modeler works only </w:t>
      </w:r>
      <w:r w:rsidR="00C602C1">
        <w:t>in the develop</w:t>
      </w:r>
      <w:r>
        <w:t xml:space="preserve"> branch. This specific branch needs to be copied to the modeler’s</w:t>
      </w:r>
      <w:r w:rsidR="00EF2517">
        <w:t xml:space="preserve"> local </w:t>
      </w:r>
      <w:r>
        <w:t>PC</w:t>
      </w:r>
      <w:r w:rsidR="00EF2517">
        <w:t xml:space="preserve"> into a local repository</w:t>
      </w:r>
      <w:r>
        <w:t>.</w:t>
      </w:r>
      <w:r w:rsidR="00EF2517">
        <w:t xml:space="preserve"> This is done using the git client that is contained in the Eclipse tool</w:t>
      </w:r>
      <w:r w:rsidR="004B0E88" w:rsidRPr="004B0E88">
        <w:t xml:space="preserve"> </w:t>
      </w:r>
      <w:r w:rsidR="004B0E88">
        <w:t>o</w:t>
      </w:r>
      <w:r w:rsidR="00C602C1">
        <w:t>n</w:t>
      </w:r>
      <w:r w:rsidR="004B0E88">
        <w:t xml:space="preserve"> the local PC.</w:t>
      </w:r>
    </w:p>
    <w:p w14:paraId="73EC0B3D" w14:textId="77777777" w:rsidR="009505F5" w:rsidRDefault="00AA09C2" w:rsidP="00DA2DB2">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80"/>
          <w:tab w:val="right" w:pos="9356"/>
        </w:tabs>
        <w:jc w:val="center"/>
      </w:pPr>
      <w:r>
        <w:rPr>
          <w:noProof/>
          <w:lang w:val="de-DE" w:eastAsia="de-DE"/>
        </w:rPr>
        <w:drawing>
          <wp:inline distT="0" distB="0" distL="0" distR="0" wp14:anchorId="42363F48" wp14:editId="3626924F">
            <wp:extent cx="287585" cy="287585"/>
            <wp:effectExtent l="19050" t="0" r="0" b="0"/>
            <wp:docPr id="11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9D2810">
        <w:tab/>
      </w:r>
      <w:r w:rsidR="009505F5">
        <w:t xml:space="preserve">Make sure that the </w:t>
      </w:r>
      <w:r w:rsidR="00166A45">
        <w:t>E</w:t>
      </w:r>
      <w:r w:rsidR="009505F5">
        <w:t xml:space="preserve">clipse Workspace </w:t>
      </w:r>
      <w:r w:rsidR="00166A45">
        <w:t>th</w:t>
      </w:r>
      <w:r w:rsidR="009D2810">
        <w:t>at is selected during launch of</w:t>
      </w:r>
      <w:r w:rsidR="009D2810">
        <w:tab/>
      </w:r>
      <w:r>
        <w:rPr>
          <w:noProof/>
          <w:lang w:val="de-DE" w:eastAsia="de-DE"/>
        </w:rPr>
        <w:drawing>
          <wp:inline distT="0" distB="0" distL="0" distR="0" wp14:anchorId="00C7C2C9" wp14:editId="0A884395">
            <wp:extent cx="287585" cy="287585"/>
            <wp:effectExtent l="19050" t="0" r="0" b="0"/>
            <wp:docPr id="120"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9505F5">
        <w:br/>
      </w:r>
      <w:r w:rsidR="00166A45">
        <w:t xml:space="preserve">Eclipse does not </w:t>
      </w:r>
      <w:r w:rsidR="00515FBF">
        <w:t xml:space="preserve">already </w:t>
      </w:r>
      <w:r w:rsidR="00166A45">
        <w:t xml:space="preserve">contain the </w:t>
      </w:r>
      <w:r w:rsidR="00B049BB">
        <w:t>Xxx</w:t>
      </w:r>
      <w:r w:rsidR="00166A45">
        <w:t>Model project</w:t>
      </w:r>
      <w:r w:rsidR="009505F5" w:rsidRPr="005A5C85">
        <w:t>.</w:t>
      </w:r>
    </w:p>
    <w:p w14:paraId="41780E88" w14:textId="77777777" w:rsidR="000D6EFE" w:rsidRDefault="000D6EFE" w:rsidP="00DA2DB2">
      <w:r>
        <w:t>Note:</w:t>
      </w:r>
      <w:r>
        <w:br/>
        <w:t>More than one version of the model can only be maintained on the local PC if they are in different Eclipse Workspaces.</w:t>
      </w:r>
    </w:p>
    <w:p w14:paraId="1B4E7138" w14:textId="77777777" w:rsidR="00DA2DB2" w:rsidRDefault="004B0E88" w:rsidP="00DA2DB2">
      <w:r>
        <w:lastRenderedPageBreak/>
        <w:t>After the Eclipse has been launched in the local PC, the</w:t>
      </w:r>
      <w:r w:rsidR="00EF2517">
        <w:t xml:space="preserve"> git client can be started by clicking the “Open Perspective” button:</w:t>
      </w:r>
      <w:r w:rsidR="00FE5C0D" w:rsidRPr="009505F5">
        <w:rPr>
          <w:noProof/>
          <w:lang w:val="de-DE" w:eastAsia="de-DE"/>
        </w:rPr>
        <w:drawing>
          <wp:inline distT="0" distB="0" distL="0" distR="0" wp14:anchorId="28956534" wp14:editId="0658321B">
            <wp:extent cx="200025" cy="190500"/>
            <wp:effectExtent l="19050" t="0" r="9525" b="0"/>
            <wp:docPr id="23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srcRect/>
                    <a:stretch>
                      <a:fillRect/>
                    </a:stretch>
                  </pic:blipFill>
                  <pic:spPr bwMode="auto">
                    <a:xfrm>
                      <a:off x="0" y="0"/>
                      <a:ext cx="200025" cy="190500"/>
                    </a:xfrm>
                    <a:prstGeom prst="rect">
                      <a:avLst/>
                    </a:prstGeom>
                    <a:noFill/>
                    <a:ln w="9525">
                      <a:noFill/>
                      <a:miter lim="800000"/>
                      <a:headEnd/>
                      <a:tailEnd/>
                    </a:ln>
                  </pic:spPr>
                </pic:pic>
              </a:graphicData>
            </a:graphic>
          </wp:inline>
        </w:drawing>
      </w:r>
      <w:r w:rsidR="00EF2517">
        <w:t xml:space="preserve"> and then choosing the </w:t>
      </w:r>
      <w:r w:rsidR="00FE5C0D" w:rsidRPr="009505F5">
        <w:rPr>
          <w:noProof/>
          <w:lang w:val="de-DE" w:eastAsia="de-DE"/>
        </w:rPr>
        <w:drawing>
          <wp:inline distT="0" distB="0" distL="0" distR="0" wp14:anchorId="0086E61B" wp14:editId="52363CB0">
            <wp:extent cx="361950" cy="200025"/>
            <wp:effectExtent l="19050" t="0" r="0" b="0"/>
            <wp:docPr id="240"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srcRect/>
                    <a:stretch>
                      <a:fillRect/>
                    </a:stretch>
                  </pic:blipFill>
                  <pic:spPr bwMode="auto">
                    <a:xfrm>
                      <a:off x="0" y="0"/>
                      <a:ext cx="361950" cy="200025"/>
                    </a:xfrm>
                    <a:prstGeom prst="rect">
                      <a:avLst/>
                    </a:prstGeom>
                    <a:noFill/>
                    <a:ln w="9525">
                      <a:noFill/>
                      <a:miter lim="800000"/>
                      <a:headEnd/>
                      <a:tailEnd/>
                    </a:ln>
                  </pic:spPr>
                </pic:pic>
              </a:graphicData>
            </a:graphic>
          </wp:inline>
        </w:drawing>
      </w:r>
      <w:r w:rsidR="00EF2517">
        <w:t xml:space="preserve"> perspective.</w:t>
      </w:r>
    </w:p>
    <w:p w14:paraId="35D25C7C" w14:textId="1C351D1A" w:rsidR="00EF2517" w:rsidRDefault="00EF2517" w:rsidP="00DA2DB2">
      <w:r>
        <w:t>Note: Depending on the Eclipse version</w:t>
      </w:r>
      <w:r w:rsidR="004B0E88">
        <w:t>,</w:t>
      </w:r>
      <w:r>
        <w:t xml:space="preserve"> the git client may have another name</w:t>
      </w:r>
      <w:r w:rsidR="00E46AEF">
        <w:t xml:space="preserve"> (including the term “Git”)</w:t>
      </w:r>
      <w:r w:rsidR="00E46AEF" w:rsidRPr="009505F5">
        <w:footnoteReference w:id="2"/>
      </w:r>
      <w:r>
        <w:t>.</w:t>
      </w:r>
    </w:p>
    <w:p w14:paraId="6232DC28" w14:textId="41F9A8C2" w:rsidR="00BB243E" w:rsidRDefault="003C5594" w:rsidP="00DA2DB2">
      <w:pPr>
        <w:jc w:val="center"/>
      </w:pPr>
      <w:r>
        <w:rPr>
          <w:noProof/>
          <w:lang w:val="de-DE" w:eastAsia="de-DE"/>
        </w:rPr>
        <w:drawing>
          <wp:inline distT="0" distB="0" distL="0" distR="0" wp14:anchorId="05C307D8" wp14:editId="26108CE9">
            <wp:extent cx="1809750" cy="1247775"/>
            <wp:effectExtent l="19050" t="0" r="0" b="0"/>
            <wp:docPr id="85"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6"/>
                    <a:srcRect/>
                    <a:stretch>
                      <a:fillRect/>
                    </a:stretch>
                  </pic:blipFill>
                  <pic:spPr bwMode="auto">
                    <a:xfrm>
                      <a:off x="0" y="0"/>
                      <a:ext cx="1809750" cy="1247775"/>
                    </a:xfrm>
                    <a:prstGeom prst="rect">
                      <a:avLst/>
                    </a:prstGeom>
                    <a:noFill/>
                    <a:ln w="9525">
                      <a:noFill/>
                      <a:miter lim="800000"/>
                      <a:headEnd/>
                      <a:tailEnd/>
                    </a:ln>
                  </pic:spPr>
                </pic:pic>
              </a:graphicData>
            </a:graphic>
          </wp:inline>
        </w:drawing>
      </w:r>
      <w:r w:rsidR="00393868">
        <w:sym w:font="Wingdings" w:char="F0E0"/>
      </w:r>
      <w:r w:rsidR="00393868">
        <w:t xml:space="preserve"> </w:t>
      </w:r>
      <w:r>
        <w:rPr>
          <w:noProof/>
          <w:lang w:val="de-DE" w:eastAsia="de-DE"/>
        </w:rPr>
        <w:drawing>
          <wp:inline distT="0" distB="0" distL="0" distR="0" wp14:anchorId="63FA9D43" wp14:editId="206FEC48">
            <wp:extent cx="2609850" cy="2362200"/>
            <wp:effectExtent l="19050" t="0" r="0" b="0"/>
            <wp:docPr id="88"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srcRect/>
                    <a:stretch>
                      <a:fillRect/>
                    </a:stretch>
                  </pic:blipFill>
                  <pic:spPr bwMode="auto">
                    <a:xfrm>
                      <a:off x="0" y="0"/>
                      <a:ext cx="2609850" cy="2362200"/>
                    </a:xfrm>
                    <a:prstGeom prst="rect">
                      <a:avLst/>
                    </a:prstGeom>
                    <a:noFill/>
                    <a:ln w="9525">
                      <a:noFill/>
                      <a:miter lim="800000"/>
                      <a:headEnd/>
                      <a:tailEnd/>
                    </a:ln>
                  </pic:spPr>
                </pic:pic>
              </a:graphicData>
            </a:graphic>
          </wp:inline>
        </w:drawing>
      </w:r>
    </w:p>
    <w:p w14:paraId="5434E5F0" w14:textId="5E1B8E67" w:rsidR="00393868" w:rsidRDefault="00393868" w:rsidP="00961D9C">
      <w:pPr>
        <w:pStyle w:val="FigureCaption"/>
      </w:pPr>
      <w:bookmarkStart w:id="403" w:name="_Toc511379066"/>
      <w:bookmarkStart w:id="404" w:name="_Toc520987243"/>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21</w:t>
      </w:r>
      <w:r w:rsidR="00ED391E">
        <w:fldChar w:fldCharType="end"/>
      </w:r>
      <w:r>
        <w:t xml:space="preserve">: Open </w:t>
      </w:r>
      <w:r w:rsidR="00381503">
        <w:t>G</w:t>
      </w:r>
      <w:r>
        <w:t>it Perspective</w:t>
      </w:r>
      <w:bookmarkEnd w:id="403"/>
      <w:bookmarkEnd w:id="404"/>
    </w:p>
    <w:p w14:paraId="0C660840" w14:textId="77777777" w:rsidR="00393868" w:rsidRDefault="00393868" w:rsidP="00DA2DB2">
      <w:r>
        <w:t xml:space="preserve">In the </w:t>
      </w:r>
      <w:r w:rsidR="00FE5C0D">
        <w:rPr>
          <w:noProof/>
          <w:lang w:val="de-DE" w:eastAsia="de-DE"/>
        </w:rPr>
        <w:drawing>
          <wp:inline distT="0" distB="0" distL="0" distR="0" wp14:anchorId="00C850F0" wp14:editId="1FD5C54E">
            <wp:extent cx="1304925" cy="247650"/>
            <wp:effectExtent l="19050" t="0" r="9525" b="0"/>
            <wp:docPr id="32"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srcRect/>
                    <a:stretch>
                      <a:fillRect/>
                    </a:stretch>
                  </pic:blipFill>
                  <pic:spPr bwMode="auto">
                    <a:xfrm>
                      <a:off x="0" y="0"/>
                      <a:ext cx="1304925" cy="247650"/>
                    </a:xfrm>
                    <a:prstGeom prst="rect">
                      <a:avLst/>
                    </a:prstGeom>
                    <a:noFill/>
                    <a:ln w="9525">
                      <a:noFill/>
                      <a:miter lim="800000"/>
                      <a:headEnd/>
                      <a:tailEnd/>
                    </a:ln>
                  </pic:spPr>
                </pic:pic>
              </a:graphicData>
            </a:graphic>
          </wp:inline>
        </w:drawing>
      </w:r>
      <w:r>
        <w:t xml:space="preserve"> window click on </w:t>
      </w:r>
      <w:r w:rsidR="00803108">
        <w:rPr>
          <w:noProof/>
          <w:lang w:val="de-DE" w:eastAsia="de-DE"/>
        </w:rPr>
        <w:drawing>
          <wp:inline distT="0" distB="0" distL="0" distR="0" wp14:anchorId="66FF0B11" wp14:editId="61586653">
            <wp:extent cx="180975" cy="180975"/>
            <wp:effectExtent l="19050" t="0" r="9525" b="0"/>
            <wp:docPr id="102"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00803108">
        <w:t xml:space="preserve"> or </w:t>
      </w:r>
      <w:r w:rsidR="00803108">
        <w:rPr>
          <w:noProof/>
          <w:lang w:val="de-DE" w:eastAsia="de-DE"/>
        </w:rPr>
        <w:drawing>
          <wp:inline distT="0" distB="0" distL="0" distR="0" wp14:anchorId="175A69E7" wp14:editId="029D7E0A">
            <wp:extent cx="1133475" cy="152400"/>
            <wp:effectExtent l="19050" t="0" r="9525" b="0"/>
            <wp:docPr id="100" name="Bild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0"/>
                    <a:srcRect/>
                    <a:stretch>
                      <a:fillRect/>
                    </a:stretch>
                  </pic:blipFill>
                  <pic:spPr bwMode="auto">
                    <a:xfrm>
                      <a:off x="0" y="0"/>
                      <a:ext cx="1133475" cy="152400"/>
                    </a:xfrm>
                    <a:prstGeom prst="rect">
                      <a:avLst/>
                    </a:prstGeom>
                    <a:noFill/>
                    <a:ln w="9525">
                      <a:noFill/>
                      <a:miter lim="800000"/>
                      <a:headEnd/>
                      <a:tailEnd/>
                    </a:ln>
                  </pic:spPr>
                </pic:pic>
              </a:graphicData>
            </a:graphic>
          </wp:inline>
        </w:drawing>
      </w:r>
      <w:r w:rsidR="00803108">
        <w:t>:</w:t>
      </w:r>
    </w:p>
    <w:p w14:paraId="41572D7B" w14:textId="77777777" w:rsidR="00393868" w:rsidRDefault="00803108" w:rsidP="00DA2DB2">
      <w:pPr>
        <w:jc w:val="center"/>
      </w:pPr>
      <w:r>
        <w:rPr>
          <w:noProof/>
          <w:lang w:val="de-DE" w:eastAsia="de-DE"/>
        </w:rPr>
        <w:drawing>
          <wp:inline distT="0" distB="0" distL="0" distR="0" wp14:anchorId="6EF9052B" wp14:editId="62484406">
            <wp:extent cx="3857625" cy="1704975"/>
            <wp:effectExtent l="19050" t="0" r="9525" b="0"/>
            <wp:docPr id="93"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1"/>
                    <a:srcRect/>
                    <a:stretch>
                      <a:fillRect/>
                    </a:stretch>
                  </pic:blipFill>
                  <pic:spPr bwMode="auto">
                    <a:xfrm>
                      <a:off x="0" y="0"/>
                      <a:ext cx="3857625" cy="1704975"/>
                    </a:xfrm>
                    <a:prstGeom prst="rect">
                      <a:avLst/>
                    </a:prstGeom>
                    <a:noFill/>
                    <a:ln w="9525">
                      <a:noFill/>
                      <a:miter lim="800000"/>
                      <a:headEnd/>
                      <a:tailEnd/>
                    </a:ln>
                  </pic:spPr>
                </pic:pic>
              </a:graphicData>
            </a:graphic>
          </wp:inline>
        </w:drawing>
      </w:r>
    </w:p>
    <w:p w14:paraId="4878A44B" w14:textId="7873BD04" w:rsidR="00393868" w:rsidRDefault="00393868" w:rsidP="00961D9C">
      <w:pPr>
        <w:pStyle w:val="FigureCaption"/>
      </w:pPr>
      <w:bookmarkStart w:id="405" w:name="_Toc511379067"/>
      <w:bookmarkStart w:id="406" w:name="_Toc520987244"/>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22</w:t>
      </w:r>
      <w:r w:rsidR="00ED391E">
        <w:fldChar w:fldCharType="end"/>
      </w:r>
      <w:r>
        <w:t>: Add Repository Choices</w:t>
      </w:r>
      <w:bookmarkEnd w:id="405"/>
      <w:bookmarkEnd w:id="406"/>
    </w:p>
    <w:p w14:paraId="28BECE63" w14:textId="77777777" w:rsidR="00DA2DB2" w:rsidRDefault="00393868" w:rsidP="00DA2DB2">
      <w:r>
        <w:t xml:space="preserve">Copy and paste the address that is provided </w:t>
      </w:r>
      <w:r w:rsidR="0075637B">
        <w:t xml:space="preserve">on the web page of the </w:t>
      </w:r>
      <w:r w:rsidR="00AC0D7A">
        <w:t>Xxx</w:t>
      </w:r>
      <w:r w:rsidR="0075637B">
        <w:t xml:space="preserve">Model </w:t>
      </w:r>
      <w:r>
        <w:t>in the modeler’s git space</w:t>
      </w:r>
      <w:r w:rsidR="00AC0D7A">
        <w:t>:</w:t>
      </w:r>
    </w:p>
    <w:p w14:paraId="5743BE91" w14:textId="59EB6B95" w:rsidR="0075637B" w:rsidRDefault="007029B2" w:rsidP="00DA2DB2">
      <w:r w:rsidRPr="007029B2">
        <w:rPr>
          <w:noProof/>
        </w:rPr>
        <w:lastRenderedPageBreak/>
        <w:drawing>
          <wp:inline distT="0" distB="0" distL="0" distR="0" wp14:anchorId="431FB7DC" wp14:editId="310E6C97">
            <wp:extent cx="5943600" cy="1948815"/>
            <wp:effectExtent l="0" t="0" r="0" b="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948815"/>
                    </a:xfrm>
                    <a:prstGeom prst="rect">
                      <a:avLst/>
                    </a:prstGeom>
                  </pic:spPr>
                </pic:pic>
              </a:graphicData>
            </a:graphic>
          </wp:inline>
        </w:drawing>
      </w:r>
    </w:p>
    <w:p w14:paraId="5CF29B0A" w14:textId="33B51BE1" w:rsidR="0075637B" w:rsidRDefault="00495943" w:rsidP="00961D9C">
      <w:pPr>
        <w:pStyle w:val="FigureCaption"/>
      </w:pPr>
      <w:bookmarkStart w:id="407" w:name="_Toc511379068"/>
      <w:bookmarkStart w:id="408" w:name="_Toc520987245"/>
      <w:r>
        <w:t>Figure</w:t>
      </w:r>
      <w:r w:rsidR="0075637B">
        <w:t xml:space="preserv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23</w:t>
      </w:r>
      <w:r w:rsidR="00ED391E">
        <w:fldChar w:fldCharType="end"/>
      </w:r>
      <w:r w:rsidR="0075637B">
        <w:t xml:space="preserve">: </w:t>
      </w:r>
      <w:r w:rsidR="001136E5">
        <w:t xml:space="preserve">Location of the </w:t>
      </w:r>
      <w:r w:rsidR="0075637B">
        <w:t>Repository Address</w:t>
      </w:r>
      <w:bookmarkEnd w:id="407"/>
      <w:bookmarkEnd w:id="408"/>
    </w:p>
    <w:p w14:paraId="6232AAB8" w14:textId="77777777" w:rsidR="00393868" w:rsidRDefault="00222896" w:rsidP="00DA2DB2">
      <w:pPr>
        <w:rPr>
          <w:noProof/>
          <w:lang w:eastAsia="de-DE"/>
        </w:rPr>
      </w:pPr>
      <w:r>
        <w:rPr>
          <w:noProof/>
          <w:lang w:eastAsia="de-DE"/>
        </w:rPr>
        <w:t>Copy th</w:t>
      </w:r>
      <w:r w:rsidRPr="00222896">
        <w:rPr>
          <w:noProof/>
          <w:lang w:eastAsia="de-DE"/>
        </w:rPr>
        <w:t>is address (https://github.</w:t>
      </w:r>
      <w:r w:rsidRPr="000F7A4B">
        <w:rPr>
          <w:noProof/>
          <w:lang w:eastAsia="de-DE"/>
        </w:rPr>
        <w:t>com/</w:t>
      </w:r>
      <w:r w:rsidR="00571441" w:rsidRPr="00571441">
        <w:rPr>
          <w:noProof/>
          <w:lang w:eastAsia="de-DE"/>
        </w:rPr>
        <w:t>&lt;modeler’s git user name&gt;</w:t>
      </w:r>
      <w:r w:rsidRPr="000F7A4B">
        <w:rPr>
          <w:noProof/>
          <w:lang w:eastAsia="de-DE"/>
        </w:rPr>
        <w:t>/</w:t>
      </w:r>
      <w:r w:rsidR="00AC0D7A">
        <w:rPr>
          <w:noProof/>
          <w:lang w:eastAsia="de-DE"/>
        </w:rPr>
        <w:t>Xxx</w:t>
      </w:r>
      <w:r w:rsidRPr="00222896">
        <w:rPr>
          <w:noProof/>
          <w:lang w:eastAsia="de-DE"/>
        </w:rPr>
        <w:t xml:space="preserve">Model.git) </w:t>
      </w:r>
      <w:r w:rsidR="00393868" w:rsidRPr="00222896">
        <w:rPr>
          <w:noProof/>
          <w:lang w:eastAsia="de-DE"/>
        </w:rPr>
        <w:t xml:space="preserve">into the URI field </w:t>
      </w:r>
      <w:r w:rsidR="001136E5">
        <w:rPr>
          <w:noProof/>
          <w:lang w:eastAsia="de-DE"/>
        </w:rPr>
        <w:t xml:space="preserve">(the Host and Repository path fields are then automatically populated) </w:t>
      </w:r>
      <w:r w:rsidR="00393868" w:rsidRPr="00222896">
        <w:rPr>
          <w:noProof/>
          <w:lang w:eastAsia="de-DE"/>
        </w:rPr>
        <w:t xml:space="preserve">and enter </w:t>
      </w:r>
      <w:r w:rsidR="00E96252">
        <w:rPr>
          <w:noProof/>
          <w:lang w:eastAsia="de-DE"/>
        </w:rPr>
        <w:t>the modeler’s</w:t>
      </w:r>
      <w:r w:rsidR="00393868" w:rsidRPr="00222896">
        <w:rPr>
          <w:noProof/>
          <w:lang w:eastAsia="de-DE"/>
        </w:rPr>
        <w:t xml:space="preserve"> GitHub username and password.</w:t>
      </w:r>
    </w:p>
    <w:p w14:paraId="4CCC37C0" w14:textId="77777777" w:rsidR="00F71990" w:rsidRDefault="00861790" w:rsidP="00DA2DB2">
      <w:pPr>
        <w:jc w:val="center"/>
        <w:rPr>
          <w:noProof/>
          <w:lang w:eastAsia="de-DE"/>
        </w:rPr>
      </w:pPr>
      <w:r>
        <w:rPr>
          <w:noProof/>
          <w:lang w:val="de-DE" w:eastAsia="de-DE"/>
        </w:rPr>
        <w:drawing>
          <wp:inline distT="0" distB="0" distL="0" distR="0" wp14:anchorId="20EA6167" wp14:editId="5AA7661D">
            <wp:extent cx="5314950" cy="5067300"/>
            <wp:effectExtent l="19050" t="0" r="0" b="0"/>
            <wp:docPr id="59"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0"/>
                    <a:srcRect/>
                    <a:stretch>
                      <a:fillRect/>
                    </a:stretch>
                  </pic:blipFill>
                  <pic:spPr bwMode="auto">
                    <a:xfrm>
                      <a:off x="0" y="0"/>
                      <a:ext cx="5314950" cy="5067300"/>
                    </a:xfrm>
                    <a:prstGeom prst="rect">
                      <a:avLst/>
                    </a:prstGeom>
                    <a:noFill/>
                    <a:ln w="9525">
                      <a:noFill/>
                      <a:miter lim="800000"/>
                      <a:headEnd/>
                      <a:tailEnd/>
                    </a:ln>
                  </pic:spPr>
                </pic:pic>
              </a:graphicData>
            </a:graphic>
          </wp:inline>
        </w:drawing>
      </w:r>
    </w:p>
    <w:p w14:paraId="51839199" w14:textId="42FF50ED" w:rsidR="008B126B" w:rsidRDefault="008B126B" w:rsidP="00961D9C">
      <w:pPr>
        <w:pStyle w:val="FigureCaption"/>
      </w:pPr>
      <w:bookmarkStart w:id="409" w:name="_Toc511379069"/>
      <w:bookmarkStart w:id="410" w:name="_Toc520987246"/>
      <w:r>
        <w:lastRenderedPageBreak/>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24</w:t>
      </w:r>
      <w:r w:rsidR="00ED391E">
        <w:fldChar w:fldCharType="end"/>
      </w:r>
      <w:r>
        <w:t>: Source Git Repository Window</w:t>
      </w:r>
      <w:bookmarkEnd w:id="409"/>
      <w:bookmarkEnd w:id="410"/>
    </w:p>
    <w:p w14:paraId="3F75740C" w14:textId="77777777" w:rsidR="008B126B" w:rsidRDefault="008B126B" w:rsidP="00DA2DB2">
      <w:r>
        <w:t xml:space="preserve">Click </w:t>
      </w:r>
      <w:r w:rsidR="00FE5C0D">
        <w:rPr>
          <w:noProof/>
          <w:lang w:val="de-DE" w:eastAsia="de-DE"/>
        </w:rPr>
        <w:drawing>
          <wp:inline distT="0" distB="0" distL="0" distR="0" wp14:anchorId="63053B21" wp14:editId="5ABA3D99">
            <wp:extent cx="892175" cy="248920"/>
            <wp:effectExtent l="19050" t="0" r="3175" b="0"/>
            <wp:docPr id="244"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select </w:t>
      </w:r>
      <w:r w:rsidRPr="0019473E">
        <w:rPr>
          <w:b/>
        </w:rPr>
        <w:t>only</w:t>
      </w:r>
      <w:r>
        <w:t xml:space="preserve"> the </w:t>
      </w:r>
      <w:r w:rsidR="001136E5" w:rsidRPr="001136E5">
        <w:rPr>
          <w:noProof/>
          <w:lang w:eastAsia="de-DE"/>
        </w:rPr>
        <w:t>develop</w:t>
      </w:r>
      <w:r>
        <w:t xml:space="preserve"> branch.</w:t>
      </w:r>
    </w:p>
    <w:p w14:paraId="17F1C58E" w14:textId="77777777" w:rsidR="003110CC" w:rsidRDefault="004B68B9" w:rsidP="00DA2DB2">
      <w:pPr>
        <w:jc w:val="center"/>
      </w:pPr>
      <w:r>
        <w:rPr>
          <w:noProof/>
          <w:lang w:val="de-DE" w:eastAsia="de-DE"/>
        </w:rPr>
        <w:drawing>
          <wp:inline distT="0" distB="0" distL="0" distR="0" wp14:anchorId="35DA03E7" wp14:editId="07D48F49">
            <wp:extent cx="1781175" cy="1847850"/>
            <wp:effectExtent l="19050" t="0" r="9525" b="0"/>
            <wp:docPr id="222" name="Bild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1"/>
                    <a:srcRect/>
                    <a:stretch>
                      <a:fillRect/>
                    </a:stretch>
                  </pic:blipFill>
                  <pic:spPr bwMode="auto">
                    <a:xfrm>
                      <a:off x="0" y="0"/>
                      <a:ext cx="1781175" cy="1847850"/>
                    </a:xfrm>
                    <a:prstGeom prst="rect">
                      <a:avLst/>
                    </a:prstGeom>
                    <a:noFill/>
                    <a:ln w="9525">
                      <a:noFill/>
                      <a:miter lim="800000"/>
                      <a:headEnd/>
                      <a:tailEnd/>
                    </a:ln>
                  </pic:spPr>
                </pic:pic>
              </a:graphicData>
            </a:graphic>
          </wp:inline>
        </w:drawing>
      </w:r>
    </w:p>
    <w:p w14:paraId="3134A038" w14:textId="0AB71610" w:rsidR="003110CC" w:rsidRDefault="003110CC" w:rsidP="00961D9C">
      <w:pPr>
        <w:pStyle w:val="FigureCaption"/>
      </w:pPr>
      <w:bookmarkStart w:id="411" w:name="_Toc511379070"/>
      <w:bookmarkStart w:id="412" w:name="_Toc520987247"/>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25</w:t>
      </w:r>
      <w:r w:rsidR="00ED391E">
        <w:fldChar w:fldCharType="end"/>
      </w:r>
      <w:r>
        <w:t>: Branch Selection Window</w:t>
      </w:r>
      <w:bookmarkEnd w:id="411"/>
      <w:bookmarkEnd w:id="412"/>
    </w:p>
    <w:p w14:paraId="4AF350B2" w14:textId="77777777" w:rsidR="003110CC" w:rsidRDefault="00091979" w:rsidP="00DA2DB2">
      <w:r>
        <w:t xml:space="preserve">Click </w:t>
      </w:r>
      <w:r w:rsidR="00FE5C0D">
        <w:rPr>
          <w:noProof/>
          <w:lang w:val="de-DE" w:eastAsia="de-DE"/>
        </w:rPr>
        <w:drawing>
          <wp:inline distT="0" distB="0" distL="0" distR="0" wp14:anchorId="0089993F" wp14:editId="39C8C26E">
            <wp:extent cx="892175" cy="248920"/>
            <wp:effectExtent l="19050" t="0" r="3175" b="0"/>
            <wp:docPr id="37"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srcRect/>
                    <a:stretch>
                      <a:fillRect/>
                    </a:stretch>
                  </pic:blipFill>
                  <pic:spPr bwMode="auto">
                    <a:xfrm>
                      <a:off x="0" y="0"/>
                      <a:ext cx="892175" cy="248920"/>
                    </a:xfrm>
                    <a:prstGeom prst="rect">
                      <a:avLst/>
                    </a:prstGeom>
                    <a:noFill/>
                    <a:ln w="9525">
                      <a:noFill/>
                      <a:miter lim="800000"/>
                      <a:headEnd/>
                      <a:tailEnd/>
                    </a:ln>
                  </pic:spPr>
                </pic:pic>
              </a:graphicData>
            </a:graphic>
          </wp:inline>
        </w:drawing>
      </w:r>
      <w:r>
        <w:t xml:space="preserve"> and insert the destination directory on </w:t>
      </w:r>
      <w:r w:rsidR="007836E5">
        <w:t>the</w:t>
      </w:r>
      <w:r>
        <w:t xml:space="preserve"> local disk where the model </w:t>
      </w:r>
      <w:r w:rsidR="007836E5">
        <w:t>shall</w:t>
      </w:r>
      <w:r>
        <w:t xml:space="preserve"> be stored.</w:t>
      </w:r>
    </w:p>
    <w:p w14:paraId="736B9A06" w14:textId="427F686A" w:rsidR="00091979" w:rsidRDefault="0028417A" w:rsidP="00DA2DB2">
      <w:pPr>
        <w:rPr>
          <w:noProof/>
          <w:lang w:eastAsia="de-DE"/>
        </w:rPr>
      </w:pPr>
      <w:r w:rsidRPr="00552761">
        <w:rPr>
          <w:noProof/>
        </w:rPr>
        <w:drawing>
          <wp:inline distT="0" distB="0" distL="0" distR="0" wp14:anchorId="2B75B247" wp14:editId="5D451D71">
            <wp:extent cx="1152686" cy="161948"/>
            <wp:effectExtent l="0" t="0" r="0" b="9525"/>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52686" cy="161948"/>
                    </a:xfrm>
                    <a:prstGeom prst="rect">
                      <a:avLst/>
                    </a:prstGeom>
                  </pic:spPr>
                </pic:pic>
              </a:graphicData>
            </a:graphic>
          </wp:inline>
        </w:drawing>
      </w:r>
      <w:r>
        <w:t xml:space="preserve"> and </w:t>
      </w:r>
      <w:r w:rsidRPr="00552761">
        <w:rPr>
          <w:noProof/>
        </w:rPr>
        <w:drawing>
          <wp:inline distT="0" distB="0" distL="0" distR="0" wp14:anchorId="3F87551D" wp14:editId="45D903F0">
            <wp:extent cx="2867425" cy="152421"/>
            <wp:effectExtent l="0" t="0" r="9525" b="0"/>
            <wp:docPr id="383" name="Grafik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7425" cy="152421"/>
                    </a:xfrm>
                    <a:prstGeom prst="rect">
                      <a:avLst/>
                    </a:prstGeom>
                  </pic:spPr>
                </pic:pic>
              </a:graphicData>
            </a:graphic>
          </wp:inline>
        </w:drawing>
      </w:r>
      <w:r>
        <w:t xml:space="preserve"> </w:t>
      </w:r>
      <w:r w:rsidR="00091979">
        <w:t>should be checked.</w:t>
      </w:r>
    </w:p>
    <w:p w14:paraId="0200BE76" w14:textId="2B158877" w:rsidR="00091979" w:rsidRDefault="0028417A" w:rsidP="00DA2DB2">
      <w:pPr>
        <w:jc w:val="center"/>
        <w:rPr>
          <w:noProof/>
          <w:lang w:eastAsia="de-DE"/>
        </w:rPr>
      </w:pPr>
      <w:r w:rsidRPr="0028417A">
        <w:rPr>
          <w:noProof/>
          <w:lang w:eastAsia="de-DE"/>
        </w:rPr>
        <w:lastRenderedPageBreak/>
        <w:drawing>
          <wp:inline distT="0" distB="0" distL="0" distR="0" wp14:anchorId="1CE05D98" wp14:editId="66734FE8">
            <wp:extent cx="4887007" cy="5115639"/>
            <wp:effectExtent l="0" t="0" r="8890" b="889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87007" cy="5115639"/>
                    </a:xfrm>
                    <a:prstGeom prst="rect">
                      <a:avLst/>
                    </a:prstGeom>
                  </pic:spPr>
                </pic:pic>
              </a:graphicData>
            </a:graphic>
          </wp:inline>
        </w:drawing>
      </w:r>
    </w:p>
    <w:p w14:paraId="71976618" w14:textId="262956B4" w:rsidR="00091979" w:rsidRDefault="00091979" w:rsidP="00961D9C">
      <w:pPr>
        <w:pStyle w:val="FigureCaption"/>
      </w:pPr>
      <w:bookmarkStart w:id="413" w:name="_Toc511379071"/>
      <w:bookmarkStart w:id="414" w:name="_Toc520987248"/>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26</w:t>
      </w:r>
      <w:r w:rsidR="00ED391E">
        <w:fldChar w:fldCharType="end"/>
      </w:r>
      <w:r>
        <w:t>: Local Destination Window</w:t>
      </w:r>
      <w:bookmarkEnd w:id="413"/>
      <w:bookmarkEnd w:id="414"/>
    </w:p>
    <w:p w14:paraId="58348D86" w14:textId="77777777" w:rsidR="00091979" w:rsidRDefault="00091979" w:rsidP="00DA2DB2">
      <w:pPr>
        <w:rPr>
          <w:noProof/>
          <w:lang w:eastAsia="de-DE"/>
        </w:rPr>
      </w:pPr>
      <w:r>
        <w:t xml:space="preserve">Click </w:t>
      </w:r>
      <w:r w:rsidR="00FE5C0D">
        <w:rPr>
          <w:noProof/>
          <w:lang w:val="de-DE" w:eastAsia="de-DE"/>
        </w:rPr>
        <w:drawing>
          <wp:inline distT="0" distB="0" distL="0" distR="0" wp14:anchorId="49E8374E" wp14:editId="6C9E955B">
            <wp:extent cx="885825" cy="238125"/>
            <wp:effectExtent l="19050" t="0" r="9525" b="0"/>
            <wp:docPr id="84"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7"/>
                    <a:srcRect/>
                    <a:stretch>
                      <a:fillRect/>
                    </a:stretch>
                  </pic:blipFill>
                  <pic:spPr bwMode="auto">
                    <a:xfrm>
                      <a:off x="0" y="0"/>
                      <a:ext cx="885825" cy="238125"/>
                    </a:xfrm>
                    <a:prstGeom prst="rect">
                      <a:avLst/>
                    </a:prstGeom>
                    <a:noFill/>
                    <a:ln w="9525">
                      <a:noFill/>
                      <a:miter lim="800000"/>
                      <a:headEnd/>
                      <a:tailEnd/>
                    </a:ln>
                  </pic:spPr>
                </pic:pic>
              </a:graphicData>
            </a:graphic>
          </wp:inline>
        </w:drawing>
      </w:r>
      <w:r>
        <w:t xml:space="preserve">. The </w:t>
      </w:r>
      <w:r w:rsidR="00F43C99">
        <w:t xml:space="preserve">selected branch of the </w:t>
      </w:r>
      <w:r w:rsidR="00F424EC">
        <w:t>Xxx</w:t>
      </w:r>
      <w:r>
        <w:t xml:space="preserve">Model </w:t>
      </w:r>
      <w:r w:rsidR="00F43C99">
        <w:t>is</w:t>
      </w:r>
      <w:r>
        <w:t xml:space="preserve"> now downloaded to </w:t>
      </w:r>
      <w:r w:rsidR="007836E5">
        <w:t>the</w:t>
      </w:r>
      <w:r>
        <w:t xml:space="preserve"> local PC.</w:t>
      </w:r>
    </w:p>
    <w:p w14:paraId="73262053" w14:textId="77777777" w:rsidR="001745E4" w:rsidRDefault="001745E4" w:rsidP="00DA2DB2"/>
    <w:p w14:paraId="316793B2" w14:textId="5531243A" w:rsidR="00F85D28" w:rsidRDefault="00BA5C9D" w:rsidP="00F85D28">
      <w:pPr>
        <w:pStyle w:val="berschrift3"/>
      </w:pPr>
      <w:bookmarkStart w:id="415" w:name="_Toc511379155"/>
      <w:bookmarkStart w:id="416" w:name="_Toc520987140"/>
      <w:bookmarkStart w:id="417" w:name="_Ref458769060"/>
      <w:r>
        <w:t>Model in Papyrus</w:t>
      </w:r>
      <w:bookmarkEnd w:id="415"/>
      <w:bookmarkEnd w:id="416"/>
    </w:p>
    <w:p w14:paraId="4519B237" w14:textId="44FEB6E9" w:rsidR="00DA2DB2" w:rsidRDefault="00901CD0" w:rsidP="00DA2DB2">
      <w:pPr>
        <w:spacing w:before="120"/>
      </w:pPr>
      <w:r>
        <w:t xml:space="preserve">Since the </w:t>
      </w:r>
      <w:r w:rsidR="0028417A" w:rsidRPr="00552761">
        <w:rPr>
          <w:noProof/>
        </w:rPr>
        <w:drawing>
          <wp:inline distT="0" distB="0" distL="0" distR="0" wp14:anchorId="37AED86B" wp14:editId="49B1443B">
            <wp:extent cx="2867425" cy="152421"/>
            <wp:effectExtent l="0" t="0" r="9525" b="0"/>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7425" cy="152421"/>
                    </a:xfrm>
                    <a:prstGeom prst="rect">
                      <a:avLst/>
                    </a:prstGeom>
                  </pic:spPr>
                </pic:pic>
              </a:graphicData>
            </a:graphic>
          </wp:inline>
        </w:drawing>
      </w:r>
      <w:r>
        <w:t xml:space="preserve"> checkbox</w:t>
      </w:r>
      <w:r w:rsidR="007836E5">
        <w:t xml:space="preserve"> was selected</w:t>
      </w:r>
      <w:r>
        <w:t xml:space="preserve">, the </w:t>
      </w:r>
      <w:r w:rsidR="00F424EC">
        <w:t>Xxx</w:t>
      </w:r>
      <w:r>
        <w:t xml:space="preserve">Model project should automatically appear in the </w:t>
      </w:r>
      <w:r w:rsidR="00FE5C0D">
        <w:rPr>
          <w:noProof/>
          <w:lang w:val="de-DE" w:eastAsia="de-DE"/>
        </w:rPr>
        <w:drawing>
          <wp:inline distT="0" distB="0" distL="0" distR="0" wp14:anchorId="75D16904" wp14:editId="7DB6AF11">
            <wp:extent cx="1304925" cy="228600"/>
            <wp:effectExtent l="19050" t="0" r="9525" b="0"/>
            <wp:docPr id="147"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srcRect/>
                    <a:stretch>
                      <a:fillRect/>
                    </a:stretch>
                  </pic:blipFill>
                  <pic:spPr bwMode="auto">
                    <a:xfrm>
                      <a:off x="0" y="0"/>
                      <a:ext cx="1304925" cy="228600"/>
                    </a:xfrm>
                    <a:prstGeom prst="rect">
                      <a:avLst/>
                    </a:prstGeom>
                    <a:noFill/>
                    <a:ln w="9525">
                      <a:noFill/>
                      <a:miter lim="800000"/>
                      <a:headEnd/>
                      <a:tailEnd/>
                    </a:ln>
                  </pic:spPr>
                </pic:pic>
              </a:graphicData>
            </a:graphic>
          </wp:inline>
        </w:drawing>
      </w:r>
      <w:r>
        <w:t xml:space="preserve"> window in </w:t>
      </w:r>
      <w:r w:rsidR="00FE5C0D">
        <w:t xml:space="preserve">the </w:t>
      </w:r>
      <w:r>
        <w:t>Papyrus</w:t>
      </w:r>
      <w:r w:rsidR="00FE5C0D">
        <w:t xml:space="preserve"> perspective</w:t>
      </w:r>
      <w:r>
        <w:t xml:space="preserve">. </w:t>
      </w:r>
      <w:r w:rsidR="001050AD">
        <w:t>This can be rechecked in</w:t>
      </w:r>
      <w:r>
        <w:t xml:space="preserve"> the </w:t>
      </w:r>
      <w:r w:rsidR="0028417A" w:rsidRPr="0028417A">
        <w:rPr>
          <w:noProof/>
        </w:rPr>
        <w:drawing>
          <wp:inline distT="0" distB="0" distL="0" distR="0" wp14:anchorId="35694BBC" wp14:editId="238B4DFB">
            <wp:extent cx="238158" cy="219106"/>
            <wp:effectExtent l="0" t="0" r="0" b="9525"/>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38158" cy="219106"/>
                    </a:xfrm>
                    <a:prstGeom prst="rect">
                      <a:avLst/>
                    </a:prstGeom>
                  </pic:spPr>
                </pic:pic>
              </a:graphicData>
            </a:graphic>
          </wp:inline>
        </w:drawing>
      </w:r>
      <w:r w:rsidR="0028417A">
        <w:t xml:space="preserve"> </w:t>
      </w:r>
      <w:r>
        <w:t>perspective</w:t>
      </w:r>
      <w:r w:rsidR="00F424EC">
        <w:t>:</w:t>
      </w:r>
    </w:p>
    <w:p w14:paraId="18B2F768" w14:textId="14EB6580" w:rsidR="004B68B9" w:rsidRDefault="00B274EF" w:rsidP="00DA2DB2">
      <w:pPr>
        <w:spacing w:before="120"/>
      </w:pPr>
      <w:r>
        <w:rPr>
          <w:noProof/>
          <w:lang w:val="de-DE" w:eastAsia="de-DE"/>
        </w:rPr>
        <w:drawing>
          <wp:inline distT="0" distB="0" distL="0" distR="0" wp14:anchorId="54725477" wp14:editId="411F4B32">
            <wp:extent cx="1751330" cy="526415"/>
            <wp:effectExtent l="19050" t="0" r="1270" b="0"/>
            <wp:docPr id="89"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srcRect/>
                    <a:stretch>
                      <a:fillRect/>
                    </a:stretch>
                  </pic:blipFill>
                  <pic:spPr bwMode="auto">
                    <a:xfrm>
                      <a:off x="0" y="0"/>
                      <a:ext cx="1751330" cy="526415"/>
                    </a:xfrm>
                    <a:prstGeom prst="rect">
                      <a:avLst/>
                    </a:prstGeom>
                    <a:noFill/>
                    <a:ln w="9525">
                      <a:noFill/>
                      <a:miter lim="800000"/>
                      <a:headEnd/>
                      <a:tailEnd/>
                    </a:ln>
                  </pic:spPr>
                </pic:pic>
              </a:graphicData>
            </a:graphic>
          </wp:inline>
        </w:drawing>
      </w:r>
      <w:r w:rsidR="00901CD0">
        <w:t>.</w:t>
      </w:r>
      <w:bookmarkEnd w:id="417"/>
    </w:p>
    <w:p w14:paraId="24CA0FF3" w14:textId="77777777" w:rsidR="00E421EB" w:rsidRDefault="00E421EB" w:rsidP="00DA2DB2"/>
    <w:p w14:paraId="225A8DAE" w14:textId="264CA636" w:rsidR="00F85D28" w:rsidRDefault="00492B91" w:rsidP="00F85D28">
      <w:pPr>
        <w:pStyle w:val="berschrift3"/>
      </w:pPr>
      <w:bookmarkStart w:id="418" w:name="_Ref511377666"/>
      <w:bookmarkStart w:id="419" w:name="_Toc511379156"/>
      <w:bookmarkStart w:id="420" w:name="_Toc520987141"/>
      <w:bookmarkStart w:id="421" w:name="_Ref410218256"/>
      <w:r>
        <w:lastRenderedPageBreak/>
        <w:t>Developing the</w:t>
      </w:r>
      <w:r w:rsidR="00B86E80">
        <w:t xml:space="preserve"> Model</w:t>
      </w:r>
      <w:bookmarkEnd w:id="418"/>
      <w:bookmarkEnd w:id="419"/>
      <w:bookmarkEnd w:id="420"/>
    </w:p>
    <w:p w14:paraId="76D29578" w14:textId="3894E73F" w:rsidR="004B68B9" w:rsidRDefault="007A03AC" w:rsidP="00DA2DB2">
      <w:pPr>
        <w:spacing w:before="120"/>
      </w:pPr>
      <w:r>
        <w:t xml:space="preserve">A double-click on </w:t>
      </w:r>
      <w:r w:rsidR="004B68B9">
        <w:rPr>
          <w:noProof/>
          <w:lang w:val="de-DE" w:eastAsia="de-DE"/>
        </w:rPr>
        <w:drawing>
          <wp:inline distT="0" distB="0" distL="0" distR="0" wp14:anchorId="6894A191" wp14:editId="290720CD">
            <wp:extent cx="723900" cy="152400"/>
            <wp:effectExtent l="19050" t="0" r="0" b="0"/>
            <wp:docPr id="323" name="Bild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4"/>
                    <a:srcRect/>
                    <a:stretch>
                      <a:fillRect/>
                    </a:stretch>
                  </pic:blipFill>
                  <pic:spPr bwMode="auto">
                    <a:xfrm>
                      <a:off x="0" y="0"/>
                      <a:ext cx="723900" cy="152400"/>
                    </a:xfrm>
                    <a:prstGeom prst="rect">
                      <a:avLst/>
                    </a:prstGeom>
                    <a:noFill/>
                    <a:ln w="9525">
                      <a:noFill/>
                      <a:miter lim="800000"/>
                      <a:headEnd/>
                      <a:tailEnd/>
                    </a:ln>
                  </pic:spPr>
                </pic:pic>
              </a:graphicData>
            </a:graphic>
          </wp:inline>
        </w:drawing>
      </w:r>
      <w:r w:rsidR="009F1672">
        <w:t xml:space="preserve"> </w:t>
      </w:r>
      <w:r>
        <w:t>starts the modeling in Papyrus</w:t>
      </w:r>
      <w:r w:rsidR="00320ACF">
        <w:t xml:space="preserve"> and</w:t>
      </w:r>
      <w:r>
        <w:t xml:space="preserve"> opens the </w:t>
      </w:r>
      <w:r w:rsidR="00320ACF">
        <w:t>XxxModel</w:t>
      </w:r>
      <w:r>
        <w:t xml:space="preserve"> in the </w:t>
      </w:r>
      <w:r w:rsidR="00FE5C0D">
        <w:rPr>
          <w:noProof/>
          <w:lang w:val="de-DE" w:eastAsia="de-DE"/>
        </w:rPr>
        <w:drawing>
          <wp:inline distT="0" distB="0" distL="0" distR="0" wp14:anchorId="11822C3F" wp14:editId="49E82336">
            <wp:extent cx="1247775" cy="219075"/>
            <wp:effectExtent l="19050" t="0" r="9525" b="0"/>
            <wp:docPr id="94"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a:srcRect/>
                    <a:stretch>
                      <a:fillRect/>
                    </a:stretch>
                  </pic:blipFill>
                  <pic:spPr bwMode="auto">
                    <a:xfrm>
                      <a:off x="0" y="0"/>
                      <a:ext cx="1247775" cy="219075"/>
                    </a:xfrm>
                    <a:prstGeom prst="rect">
                      <a:avLst/>
                    </a:prstGeom>
                    <a:noFill/>
                    <a:ln w="9525">
                      <a:noFill/>
                      <a:miter lim="800000"/>
                      <a:headEnd/>
                      <a:tailEnd/>
                    </a:ln>
                  </pic:spPr>
                </pic:pic>
              </a:graphicData>
            </a:graphic>
          </wp:inline>
        </w:drawing>
      </w:r>
      <w:r w:rsidRPr="007A03AC">
        <w:t xml:space="preserve"> window.</w:t>
      </w:r>
      <w:bookmarkEnd w:id="421"/>
    </w:p>
    <w:p w14:paraId="07BD25A4" w14:textId="1CF68462" w:rsidR="007A03AC" w:rsidRDefault="004B68B9" w:rsidP="00DA2DB2">
      <w:pPr>
        <w:jc w:val="center"/>
        <w:rPr>
          <w:noProof/>
          <w:lang w:eastAsia="de-DE"/>
        </w:rPr>
      </w:pPr>
      <w:r>
        <w:rPr>
          <w:noProof/>
          <w:lang w:val="de-DE" w:eastAsia="de-DE"/>
        </w:rPr>
        <w:drawing>
          <wp:inline distT="0" distB="0" distL="0" distR="0" wp14:anchorId="699B9C8A" wp14:editId="11D156BE">
            <wp:extent cx="3638550" cy="504825"/>
            <wp:effectExtent l="19050" t="0" r="0" b="0"/>
            <wp:docPr id="324"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6"/>
                    <a:srcRect/>
                    <a:stretch>
                      <a:fillRect/>
                    </a:stretch>
                  </pic:blipFill>
                  <pic:spPr bwMode="auto">
                    <a:xfrm>
                      <a:off x="0" y="0"/>
                      <a:ext cx="3638550" cy="504825"/>
                    </a:xfrm>
                    <a:prstGeom prst="rect">
                      <a:avLst/>
                    </a:prstGeom>
                    <a:noFill/>
                    <a:ln w="9525">
                      <a:noFill/>
                      <a:miter lim="800000"/>
                      <a:headEnd/>
                      <a:tailEnd/>
                    </a:ln>
                  </pic:spPr>
                </pic:pic>
              </a:graphicData>
            </a:graphic>
          </wp:inline>
        </w:drawing>
      </w:r>
    </w:p>
    <w:p w14:paraId="7E59C098" w14:textId="72242898" w:rsidR="006272BE" w:rsidRDefault="006272BE" w:rsidP="00961D9C">
      <w:pPr>
        <w:pStyle w:val="FigureCaption"/>
      </w:pPr>
      <w:bookmarkStart w:id="422" w:name="_Toc511379072"/>
      <w:bookmarkStart w:id="423" w:name="_Toc520987249"/>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27</w:t>
      </w:r>
      <w:r w:rsidR="00ED391E">
        <w:fldChar w:fldCharType="end"/>
      </w:r>
      <w:r>
        <w:t xml:space="preserve">: </w:t>
      </w:r>
      <w:r w:rsidR="00320ACF">
        <w:t>Xxx</w:t>
      </w:r>
      <w:r>
        <w:t>Mod</w:t>
      </w:r>
      <w:r w:rsidR="00320ACF">
        <w:t>el</w:t>
      </w:r>
      <w:r>
        <w:t xml:space="preserve"> </w:t>
      </w:r>
      <w:r w:rsidR="00906B08">
        <w:t>S</w:t>
      </w:r>
      <w:r>
        <w:t>hown in Papyrus Model Explorer</w:t>
      </w:r>
      <w:bookmarkEnd w:id="422"/>
      <w:bookmarkEnd w:id="423"/>
    </w:p>
    <w:p w14:paraId="55C27062" w14:textId="4395BE53" w:rsidR="00DD6BB6" w:rsidRDefault="00DD6BB6" w:rsidP="00DA2DB2">
      <w:r>
        <w:t xml:space="preserve">The designer of the </w:t>
      </w:r>
      <w:r w:rsidR="00E66A5A">
        <w:t>XxxModel</w:t>
      </w:r>
      <w:r>
        <w:t xml:space="preserve"> can now develop the model.</w:t>
      </w:r>
    </w:p>
    <w:p w14:paraId="13B349BA" w14:textId="77777777" w:rsidR="00E041D7" w:rsidRDefault="00310CF0" w:rsidP="00E041D7">
      <w:r>
        <w:t xml:space="preserve">Note: </w:t>
      </w:r>
      <w:r w:rsidRPr="00310CF0">
        <w:t>Papyrus “Save”</w:t>
      </w:r>
      <w:r>
        <w:t xml:space="preserve"> </w:t>
      </w:r>
      <w:r w:rsidRPr="00310CF0">
        <w:t>updates only the</w:t>
      </w:r>
      <w:r>
        <w:t xml:space="preserve"> </w:t>
      </w:r>
      <w:r w:rsidRPr="00310CF0">
        <w:t>local working Directory</w:t>
      </w:r>
    </w:p>
    <w:p w14:paraId="1F5E3D44" w14:textId="3DAA6CAF" w:rsidR="00310CF0" w:rsidRDefault="0041415A" w:rsidP="00E041D7">
      <w:pPr>
        <w:rPr>
          <w:noProof/>
          <w:lang w:eastAsia="de-DE"/>
        </w:rPr>
      </w:pPr>
      <w:r>
        <w:rPr>
          <w:noProof/>
          <w:lang w:val="de-DE" w:eastAsia="de-DE"/>
        </w:rPr>
        <w:drawing>
          <wp:inline distT="0" distB="0" distL="0" distR="0" wp14:anchorId="65F844F5" wp14:editId="007A6AFC">
            <wp:extent cx="971550" cy="685800"/>
            <wp:effectExtent l="19050" t="0" r="0" b="0"/>
            <wp:docPr id="123"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7"/>
                    <a:srcRect/>
                    <a:stretch>
                      <a:fillRect/>
                    </a:stretch>
                  </pic:blipFill>
                  <pic:spPr bwMode="auto">
                    <a:xfrm>
                      <a:off x="0" y="0"/>
                      <a:ext cx="971550" cy="685800"/>
                    </a:xfrm>
                    <a:prstGeom prst="rect">
                      <a:avLst/>
                    </a:prstGeom>
                    <a:noFill/>
                    <a:ln w="9525">
                      <a:noFill/>
                      <a:miter lim="800000"/>
                      <a:headEnd/>
                      <a:tailEnd/>
                    </a:ln>
                  </pic:spPr>
                </pic:pic>
              </a:graphicData>
            </a:graphic>
          </wp:inline>
        </w:drawing>
      </w:r>
      <w:r w:rsidR="00310CF0">
        <w:t>.</w:t>
      </w:r>
    </w:p>
    <w:p w14:paraId="3E041F78" w14:textId="157C5C14" w:rsidR="00F85D28" w:rsidRDefault="009E2D10" w:rsidP="00F85D28">
      <w:pPr>
        <w:pStyle w:val="berschrift3"/>
      </w:pPr>
      <w:bookmarkStart w:id="424" w:name="_Toc511379157"/>
      <w:bookmarkStart w:id="425" w:name="_Toc520987142"/>
      <w:r>
        <w:t xml:space="preserve">Identify </w:t>
      </w:r>
      <w:r w:rsidR="00B86E80">
        <w:t>Changes</w:t>
      </w:r>
      <w:r>
        <w:t xml:space="preserve"> to </w:t>
      </w:r>
      <w:r w:rsidR="00E041D7">
        <w:t>be u</w:t>
      </w:r>
      <w:r>
        <w:t>pload to Repository</w:t>
      </w:r>
      <w:bookmarkEnd w:id="424"/>
      <w:bookmarkEnd w:id="425"/>
    </w:p>
    <w:p w14:paraId="7D610F20" w14:textId="77777777" w:rsidR="004B68B9" w:rsidRDefault="008646C8" w:rsidP="00E041D7">
      <w:pPr>
        <w:spacing w:before="120"/>
      </w:pPr>
      <w:r>
        <w:t xml:space="preserve">After saving the changes in Papyrus the updated files are shown in </w:t>
      </w:r>
      <w:r w:rsidR="00FE5C0D">
        <w:rPr>
          <w:noProof/>
          <w:lang w:val="de-DE" w:eastAsia="de-DE"/>
        </w:rPr>
        <w:drawing>
          <wp:inline distT="0" distB="0" distL="0" distR="0" wp14:anchorId="73670250" wp14:editId="51D09CD1">
            <wp:extent cx="952500" cy="209550"/>
            <wp:effectExtent l="19050" t="0" r="0" b="0"/>
            <wp:docPr id="126"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8"/>
                    <a:srcRect/>
                    <a:stretch>
                      <a:fillRect/>
                    </a:stretch>
                  </pic:blipFill>
                  <pic:spPr bwMode="auto">
                    <a:xfrm>
                      <a:off x="0" y="0"/>
                      <a:ext cx="952500" cy="209550"/>
                    </a:xfrm>
                    <a:prstGeom prst="rect">
                      <a:avLst/>
                    </a:prstGeom>
                    <a:noFill/>
                    <a:ln w="9525">
                      <a:noFill/>
                      <a:miter lim="800000"/>
                      <a:headEnd/>
                      <a:tailEnd/>
                    </a:ln>
                  </pic:spPr>
                </pic:pic>
              </a:graphicData>
            </a:graphic>
          </wp:inline>
        </w:drawing>
      </w:r>
      <w:r w:rsidRPr="008646C8">
        <w:t xml:space="preserve"> </w:t>
      </w:r>
      <w:r>
        <w:t xml:space="preserve">in the </w:t>
      </w:r>
      <w:r w:rsidR="00FE5C0D">
        <w:rPr>
          <w:noProof/>
          <w:lang w:val="de-DE" w:eastAsia="de-DE"/>
        </w:rPr>
        <w:drawing>
          <wp:inline distT="0" distB="0" distL="0" distR="0" wp14:anchorId="4B1CD691" wp14:editId="2C604DF2">
            <wp:extent cx="361950" cy="200025"/>
            <wp:effectExtent l="19050" t="0" r="0" b="0"/>
            <wp:docPr id="129"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srcRect/>
                    <a:stretch>
                      <a:fillRect/>
                    </a:stretch>
                  </pic:blipFill>
                  <pic:spPr bwMode="auto">
                    <a:xfrm>
                      <a:off x="0" y="0"/>
                      <a:ext cx="361950" cy="200025"/>
                    </a:xfrm>
                    <a:prstGeom prst="rect">
                      <a:avLst/>
                    </a:prstGeom>
                    <a:noFill/>
                    <a:ln w="9525">
                      <a:noFill/>
                      <a:miter lim="800000"/>
                      <a:headEnd/>
                      <a:tailEnd/>
                    </a:ln>
                  </pic:spPr>
                </pic:pic>
              </a:graphicData>
            </a:graphic>
          </wp:inline>
        </w:drawing>
      </w:r>
      <w:r>
        <w:t xml:space="preserve"> perspective.</w:t>
      </w:r>
    </w:p>
    <w:p w14:paraId="0F8E2C06" w14:textId="77777777" w:rsidR="00F26C10" w:rsidRDefault="00B274EF" w:rsidP="00E041D7">
      <w:pPr>
        <w:jc w:val="center"/>
      </w:pPr>
      <w:r>
        <w:rPr>
          <w:noProof/>
          <w:lang w:val="de-DE" w:eastAsia="de-DE"/>
        </w:rPr>
        <w:drawing>
          <wp:inline distT="0" distB="0" distL="0" distR="0" wp14:anchorId="059B0B85" wp14:editId="28158F30">
            <wp:extent cx="3571240" cy="1423670"/>
            <wp:effectExtent l="19050" t="0" r="0" b="0"/>
            <wp:docPr id="9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srcRect/>
                    <a:stretch>
                      <a:fillRect/>
                    </a:stretch>
                  </pic:blipFill>
                  <pic:spPr bwMode="auto">
                    <a:xfrm>
                      <a:off x="0" y="0"/>
                      <a:ext cx="3571240" cy="1423670"/>
                    </a:xfrm>
                    <a:prstGeom prst="rect">
                      <a:avLst/>
                    </a:prstGeom>
                    <a:noFill/>
                    <a:ln w="9525">
                      <a:noFill/>
                      <a:miter lim="800000"/>
                      <a:headEnd/>
                      <a:tailEnd/>
                    </a:ln>
                  </pic:spPr>
                </pic:pic>
              </a:graphicData>
            </a:graphic>
          </wp:inline>
        </w:drawing>
      </w:r>
    </w:p>
    <w:p w14:paraId="5C3B9D26" w14:textId="63FD7AA1" w:rsidR="008646C8" w:rsidRDefault="008646C8" w:rsidP="00961D9C">
      <w:pPr>
        <w:pStyle w:val="FigureCaption"/>
      </w:pPr>
      <w:bookmarkStart w:id="426" w:name="_Toc511379073"/>
      <w:bookmarkStart w:id="427" w:name="_Toc520987250"/>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28</w:t>
      </w:r>
      <w:r w:rsidR="00ED391E">
        <w:fldChar w:fldCharType="end"/>
      </w:r>
      <w:r>
        <w:t>: Unstaged Changes in Git Staging</w:t>
      </w:r>
      <w:bookmarkEnd w:id="426"/>
      <w:bookmarkEnd w:id="427"/>
    </w:p>
    <w:p w14:paraId="760892C4" w14:textId="77777777" w:rsidR="008646C8" w:rsidRDefault="00A93DB7" w:rsidP="00E041D7">
      <w:r>
        <w:t>Pick</w:t>
      </w:r>
      <w:r w:rsidR="00B31C83">
        <w:t xml:space="preserve"> all </w:t>
      </w:r>
      <w:r>
        <w:t>XxxModel</w:t>
      </w:r>
      <w:r w:rsidR="00B31C83">
        <w:t xml:space="preserve"> files, right-click and select </w:t>
      </w:r>
      <w:r w:rsidR="00AA09C2">
        <w:rPr>
          <w:noProof/>
          <w:lang w:val="de-DE" w:eastAsia="de-DE"/>
        </w:rPr>
        <w:drawing>
          <wp:inline distT="0" distB="0" distL="0" distR="0" wp14:anchorId="5E22DBCF" wp14:editId="7A5776F4">
            <wp:extent cx="657225" cy="152400"/>
            <wp:effectExtent l="19050" t="0" r="9525" b="0"/>
            <wp:docPr id="76"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0"/>
                    <a:srcRect/>
                    <a:stretch>
                      <a:fillRect/>
                    </a:stretch>
                  </pic:blipFill>
                  <pic:spPr bwMode="auto">
                    <a:xfrm>
                      <a:off x="0" y="0"/>
                      <a:ext cx="657225" cy="152400"/>
                    </a:xfrm>
                    <a:prstGeom prst="rect">
                      <a:avLst/>
                    </a:prstGeom>
                    <a:noFill/>
                    <a:ln w="9525">
                      <a:noFill/>
                      <a:miter lim="800000"/>
                      <a:headEnd/>
                      <a:tailEnd/>
                    </a:ln>
                  </pic:spPr>
                </pic:pic>
              </a:graphicData>
            </a:graphic>
          </wp:inline>
        </w:drawing>
      </w:r>
      <w:r w:rsidR="00B31C83">
        <w:t>:</w:t>
      </w:r>
    </w:p>
    <w:p w14:paraId="41F372D9" w14:textId="77777777" w:rsidR="00B31C83" w:rsidRDefault="00ED5A43" w:rsidP="00E041D7">
      <w:pPr>
        <w:jc w:val="center"/>
      </w:pPr>
      <w:r>
        <w:rPr>
          <w:noProof/>
          <w:lang w:val="de-DE" w:eastAsia="de-DE"/>
        </w:rPr>
        <w:drawing>
          <wp:inline distT="0" distB="0" distL="0" distR="0" wp14:anchorId="087B57EB" wp14:editId="7EE88DC9">
            <wp:extent cx="4457700" cy="2257425"/>
            <wp:effectExtent l="19050" t="0" r="0" b="0"/>
            <wp:docPr id="60" name="Bild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a:srcRect/>
                    <a:stretch>
                      <a:fillRect/>
                    </a:stretch>
                  </pic:blipFill>
                  <pic:spPr bwMode="auto">
                    <a:xfrm>
                      <a:off x="0" y="0"/>
                      <a:ext cx="4457700" cy="2257425"/>
                    </a:xfrm>
                    <a:prstGeom prst="rect">
                      <a:avLst/>
                    </a:prstGeom>
                    <a:noFill/>
                    <a:ln w="9525">
                      <a:noFill/>
                      <a:miter lim="800000"/>
                      <a:headEnd/>
                      <a:tailEnd/>
                    </a:ln>
                  </pic:spPr>
                </pic:pic>
              </a:graphicData>
            </a:graphic>
          </wp:inline>
        </w:drawing>
      </w:r>
    </w:p>
    <w:p w14:paraId="3389BC3C" w14:textId="29595074" w:rsidR="00B31C83" w:rsidRDefault="00B31C83" w:rsidP="00961D9C">
      <w:pPr>
        <w:pStyle w:val="FigureCaption"/>
      </w:pPr>
      <w:bookmarkStart w:id="428" w:name="_Toc511379074"/>
      <w:bookmarkStart w:id="429" w:name="_Toc520987251"/>
      <w:r>
        <w:lastRenderedPageBreak/>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29</w:t>
      </w:r>
      <w:r w:rsidR="00ED391E">
        <w:fldChar w:fldCharType="end"/>
      </w:r>
      <w:r>
        <w:t xml:space="preserve">: Add </w:t>
      </w:r>
      <w:r w:rsidR="00906B08">
        <w:t>F</w:t>
      </w:r>
      <w:r>
        <w:t>iles to Git Stage</w:t>
      </w:r>
      <w:bookmarkEnd w:id="428"/>
      <w:bookmarkEnd w:id="429"/>
    </w:p>
    <w:p w14:paraId="460715A0" w14:textId="77777777" w:rsidR="00B76869" w:rsidRDefault="00B76869" w:rsidP="00E041D7"/>
    <w:p w14:paraId="18D56E13" w14:textId="77777777" w:rsidR="00B76869" w:rsidRDefault="00B274EF" w:rsidP="00E041D7">
      <w:pPr>
        <w:jc w:val="center"/>
      </w:pPr>
      <w:r>
        <w:rPr>
          <w:noProof/>
          <w:lang w:val="de-DE" w:eastAsia="de-DE"/>
        </w:rPr>
        <w:drawing>
          <wp:inline distT="0" distB="0" distL="0" distR="0" wp14:anchorId="3A9459CC" wp14:editId="6845B1A9">
            <wp:extent cx="3588385" cy="2432685"/>
            <wp:effectExtent l="19050" t="0" r="0" b="0"/>
            <wp:docPr id="132"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srcRect/>
                    <a:stretch>
                      <a:fillRect/>
                    </a:stretch>
                  </pic:blipFill>
                  <pic:spPr bwMode="auto">
                    <a:xfrm>
                      <a:off x="0" y="0"/>
                      <a:ext cx="3588385" cy="2432685"/>
                    </a:xfrm>
                    <a:prstGeom prst="rect">
                      <a:avLst/>
                    </a:prstGeom>
                    <a:noFill/>
                    <a:ln w="9525">
                      <a:noFill/>
                      <a:miter lim="800000"/>
                      <a:headEnd/>
                      <a:tailEnd/>
                    </a:ln>
                  </pic:spPr>
                </pic:pic>
              </a:graphicData>
            </a:graphic>
          </wp:inline>
        </w:drawing>
      </w:r>
    </w:p>
    <w:p w14:paraId="4EEC854D" w14:textId="13FAA964" w:rsidR="00B76869" w:rsidRDefault="00B76869" w:rsidP="00961D9C">
      <w:pPr>
        <w:pStyle w:val="FigureCaption"/>
      </w:pPr>
      <w:bookmarkStart w:id="430" w:name="_Toc511379075"/>
      <w:bookmarkStart w:id="431" w:name="_Toc520987252"/>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30</w:t>
      </w:r>
      <w:r w:rsidR="00ED391E">
        <w:fldChar w:fldCharType="end"/>
      </w:r>
      <w:r>
        <w:t>: Staged Changes in Git Staging</w:t>
      </w:r>
      <w:bookmarkEnd w:id="430"/>
      <w:bookmarkEnd w:id="431"/>
    </w:p>
    <w:p w14:paraId="6FE9360B" w14:textId="5947183E" w:rsidR="00F85D28" w:rsidRDefault="009E2D10" w:rsidP="009E2D10">
      <w:pPr>
        <w:pStyle w:val="berschrift3"/>
      </w:pPr>
      <w:bookmarkStart w:id="432" w:name="_Toc511379158"/>
      <w:bookmarkStart w:id="433" w:name="_Toc520987143"/>
      <w:r w:rsidRPr="009E2D10">
        <w:t>Updating Local Repository</w:t>
      </w:r>
      <w:bookmarkEnd w:id="432"/>
      <w:bookmarkEnd w:id="433"/>
    </w:p>
    <w:p w14:paraId="62C2AFDD" w14:textId="77777777" w:rsidR="004B68B9" w:rsidRDefault="00B76869" w:rsidP="00E041D7">
      <w:pPr>
        <w:spacing w:before="120"/>
      </w:pPr>
      <w:r>
        <w:t xml:space="preserve">To commit the staged changes to </w:t>
      </w:r>
      <w:r w:rsidR="001050AD">
        <w:t>the modeler’s</w:t>
      </w:r>
      <w:r>
        <w:t xml:space="preserve"> local repository</w:t>
      </w:r>
      <w:r w:rsidR="001050AD">
        <w:t>,</w:t>
      </w:r>
      <w:r>
        <w:t xml:space="preserve"> </w:t>
      </w:r>
      <w:r w:rsidR="00B921EE" w:rsidRPr="00B921EE">
        <w:t>provide a commit message describing the changes that were done</w:t>
      </w:r>
      <w:r w:rsidR="00B921EE">
        <w:t xml:space="preserve"> and then </w:t>
      </w:r>
      <w:r>
        <w:t xml:space="preserve">click on </w:t>
      </w:r>
      <w:r w:rsidR="00B274EF">
        <w:rPr>
          <w:noProof/>
          <w:lang w:val="de-DE" w:eastAsia="de-DE"/>
        </w:rPr>
        <w:drawing>
          <wp:inline distT="0" distB="0" distL="0" distR="0" wp14:anchorId="54BD9655" wp14:editId="083D10FA">
            <wp:extent cx="1043940" cy="259080"/>
            <wp:effectExtent l="19050" t="0" r="3810" b="0"/>
            <wp:docPr id="163"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a:srcRect/>
                    <a:stretch>
                      <a:fillRect/>
                    </a:stretch>
                  </pic:blipFill>
                  <pic:spPr bwMode="auto">
                    <a:xfrm>
                      <a:off x="0" y="0"/>
                      <a:ext cx="1043940" cy="259080"/>
                    </a:xfrm>
                    <a:prstGeom prst="rect">
                      <a:avLst/>
                    </a:prstGeom>
                    <a:noFill/>
                    <a:ln w="9525">
                      <a:noFill/>
                      <a:miter lim="800000"/>
                      <a:headEnd/>
                      <a:tailEnd/>
                    </a:ln>
                  </pic:spPr>
                </pic:pic>
              </a:graphicData>
            </a:graphic>
          </wp:inline>
        </w:drawing>
      </w:r>
      <w:r w:rsidR="00B921EE" w:rsidRPr="00B921EE">
        <w:t>.</w:t>
      </w:r>
    </w:p>
    <w:p w14:paraId="3B204CD8" w14:textId="03855600" w:rsidR="00F85D28" w:rsidRDefault="009E2D10" w:rsidP="009E2D10">
      <w:pPr>
        <w:pStyle w:val="berschrift3"/>
      </w:pPr>
      <w:bookmarkStart w:id="434" w:name="_Toc511379159"/>
      <w:bookmarkStart w:id="435" w:name="_Toc520987144"/>
      <w:r w:rsidRPr="009E2D10">
        <w:t>Updating Own Remote Repository</w:t>
      </w:r>
      <w:bookmarkEnd w:id="434"/>
      <w:bookmarkEnd w:id="435"/>
    </w:p>
    <w:p w14:paraId="61E1A9C5" w14:textId="77777777" w:rsidR="004B68B9" w:rsidRDefault="00DA3956" w:rsidP="00E041D7">
      <w:pPr>
        <w:spacing w:before="120"/>
      </w:pPr>
      <w:r>
        <w:t xml:space="preserve">Steps 4 – 6 are all dealing </w:t>
      </w:r>
      <w:r w:rsidR="00CA2B83">
        <w:t xml:space="preserve">only </w:t>
      </w:r>
      <w:r>
        <w:t>with changes on the local PC of the modeler. To save the changes to the modeler’s remote repository</w:t>
      </w:r>
      <w:r w:rsidR="001050AD">
        <w:t>,</w:t>
      </w:r>
      <w:r>
        <w:t xml:space="preserve"> </w:t>
      </w:r>
      <w:r w:rsidR="00CA2B83">
        <w:t>right-</w:t>
      </w:r>
      <w:r>
        <w:t xml:space="preserve">click on </w:t>
      </w:r>
      <w:r w:rsidR="00CA2B83">
        <w:t xml:space="preserve">the </w:t>
      </w:r>
      <w:r w:rsidR="00772D17">
        <w:t>repository</w:t>
      </w:r>
      <w:r w:rsidR="00CA2B83">
        <w:t xml:space="preserve"> in the </w:t>
      </w:r>
      <w:r w:rsidR="00FE5C0D">
        <w:rPr>
          <w:noProof/>
          <w:lang w:val="de-DE" w:eastAsia="de-DE"/>
        </w:rPr>
        <w:drawing>
          <wp:inline distT="0" distB="0" distL="0" distR="0" wp14:anchorId="29C0EEFC" wp14:editId="699CFACF">
            <wp:extent cx="1276350" cy="228600"/>
            <wp:effectExtent l="19050" t="0" r="0" b="0"/>
            <wp:docPr id="237"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4"/>
                    <a:srcRect/>
                    <a:stretch>
                      <a:fillRect/>
                    </a:stretch>
                  </pic:blipFill>
                  <pic:spPr bwMode="auto">
                    <a:xfrm>
                      <a:off x="0" y="0"/>
                      <a:ext cx="1276350" cy="228600"/>
                    </a:xfrm>
                    <a:prstGeom prst="rect">
                      <a:avLst/>
                    </a:prstGeom>
                    <a:noFill/>
                    <a:ln w="9525">
                      <a:noFill/>
                      <a:miter lim="800000"/>
                      <a:headEnd/>
                      <a:tailEnd/>
                    </a:ln>
                  </pic:spPr>
                </pic:pic>
              </a:graphicData>
            </a:graphic>
          </wp:inline>
        </w:drawing>
      </w:r>
      <w:r w:rsidR="00CA2B83">
        <w:t xml:space="preserve"> tab and select </w:t>
      </w:r>
      <w:r w:rsidR="00AA09C2">
        <w:rPr>
          <w:noProof/>
          <w:lang w:val="de-DE" w:eastAsia="de-DE"/>
        </w:rPr>
        <w:drawing>
          <wp:inline distT="0" distB="0" distL="0" distR="0" wp14:anchorId="464EB90E" wp14:editId="551E3077">
            <wp:extent cx="1476375" cy="180975"/>
            <wp:effectExtent l="19050" t="0" r="9525" b="0"/>
            <wp:docPr id="87" name="Bild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5"/>
                    <a:srcRect/>
                    <a:stretch>
                      <a:fillRect/>
                    </a:stretch>
                  </pic:blipFill>
                  <pic:spPr bwMode="auto">
                    <a:xfrm>
                      <a:off x="0" y="0"/>
                      <a:ext cx="1476375" cy="180975"/>
                    </a:xfrm>
                    <a:prstGeom prst="rect">
                      <a:avLst/>
                    </a:prstGeom>
                    <a:noFill/>
                    <a:ln w="9525">
                      <a:noFill/>
                      <a:miter lim="800000"/>
                      <a:headEnd/>
                      <a:tailEnd/>
                    </a:ln>
                  </pic:spPr>
                </pic:pic>
              </a:graphicData>
            </a:graphic>
          </wp:inline>
        </w:drawing>
      </w:r>
      <w:r w:rsidR="00CA2B83" w:rsidRPr="00CA2B83">
        <w:t>.</w:t>
      </w:r>
    </w:p>
    <w:p w14:paraId="293AC767" w14:textId="77777777" w:rsidR="00DA3956" w:rsidRDefault="00ED5A43" w:rsidP="00E041D7">
      <w:pPr>
        <w:jc w:val="center"/>
      </w:pPr>
      <w:r>
        <w:rPr>
          <w:noProof/>
          <w:lang w:val="de-DE" w:eastAsia="de-DE"/>
        </w:rPr>
        <w:drawing>
          <wp:inline distT="0" distB="0" distL="0" distR="0" wp14:anchorId="02363208" wp14:editId="742A067D">
            <wp:extent cx="4810125" cy="2295525"/>
            <wp:effectExtent l="19050" t="0" r="9525" b="0"/>
            <wp:docPr id="65"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6"/>
                    <a:srcRect/>
                    <a:stretch>
                      <a:fillRect/>
                    </a:stretch>
                  </pic:blipFill>
                  <pic:spPr bwMode="auto">
                    <a:xfrm>
                      <a:off x="0" y="0"/>
                      <a:ext cx="4810125" cy="2295525"/>
                    </a:xfrm>
                    <a:prstGeom prst="rect">
                      <a:avLst/>
                    </a:prstGeom>
                    <a:noFill/>
                    <a:ln w="9525">
                      <a:noFill/>
                      <a:miter lim="800000"/>
                      <a:headEnd/>
                      <a:tailEnd/>
                    </a:ln>
                  </pic:spPr>
                </pic:pic>
              </a:graphicData>
            </a:graphic>
          </wp:inline>
        </w:drawing>
      </w:r>
    </w:p>
    <w:p w14:paraId="4F009648" w14:textId="77777777" w:rsidR="00BA2BDA" w:rsidRPr="00DA3956" w:rsidRDefault="00CA7234" w:rsidP="00E041D7">
      <w:pPr>
        <w:jc w:val="center"/>
      </w:pPr>
      <w:r>
        <w:rPr>
          <w:noProof/>
          <w:lang w:val="de-DE" w:eastAsia="de-DE"/>
        </w:rPr>
        <w:lastRenderedPageBreak/>
        <w:drawing>
          <wp:inline distT="0" distB="0" distL="0" distR="0" wp14:anchorId="0B47E25A" wp14:editId="5FC34154">
            <wp:extent cx="5000625" cy="4514850"/>
            <wp:effectExtent l="19050" t="0" r="9525" b="0"/>
            <wp:docPr id="68"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7"/>
                    <a:srcRect/>
                    <a:stretch>
                      <a:fillRect/>
                    </a:stretch>
                  </pic:blipFill>
                  <pic:spPr bwMode="auto">
                    <a:xfrm>
                      <a:off x="0" y="0"/>
                      <a:ext cx="5000625" cy="4514850"/>
                    </a:xfrm>
                    <a:prstGeom prst="rect">
                      <a:avLst/>
                    </a:prstGeom>
                    <a:noFill/>
                    <a:ln w="9525">
                      <a:noFill/>
                      <a:miter lim="800000"/>
                      <a:headEnd/>
                      <a:tailEnd/>
                    </a:ln>
                  </pic:spPr>
                </pic:pic>
              </a:graphicData>
            </a:graphic>
          </wp:inline>
        </w:drawing>
      </w:r>
    </w:p>
    <w:p w14:paraId="64921628" w14:textId="667444EB" w:rsidR="00DA3956" w:rsidRDefault="00DA3956" w:rsidP="00961D9C">
      <w:pPr>
        <w:pStyle w:val="FigureCaption"/>
      </w:pPr>
      <w:bookmarkStart w:id="436" w:name="_Toc511379076"/>
      <w:bookmarkStart w:id="437" w:name="_Toc520987253"/>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31</w:t>
      </w:r>
      <w:r w:rsidR="00ED391E">
        <w:fldChar w:fldCharType="end"/>
      </w:r>
      <w:r>
        <w:t xml:space="preserve">: </w:t>
      </w:r>
      <w:r w:rsidR="00CA2B83">
        <w:t xml:space="preserve">Push </w:t>
      </w:r>
      <w:r w:rsidR="00906B08">
        <w:t>U</w:t>
      </w:r>
      <w:r w:rsidR="00CA2B83">
        <w:t xml:space="preserve">pdated </w:t>
      </w:r>
      <w:r w:rsidR="00906B08">
        <w:t>B</w:t>
      </w:r>
      <w:r w:rsidR="00CA2B83">
        <w:t xml:space="preserve">ranch to </w:t>
      </w:r>
      <w:r w:rsidR="00906B08">
        <w:t>R</w:t>
      </w:r>
      <w:r w:rsidR="00CA2B83">
        <w:t xml:space="preserve">emote </w:t>
      </w:r>
      <w:r w:rsidR="00906B08">
        <w:t>R</w:t>
      </w:r>
      <w:r w:rsidR="00CA2B83">
        <w:t>epository</w:t>
      </w:r>
      <w:bookmarkEnd w:id="436"/>
      <w:bookmarkEnd w:id="437"/>
    </w:p>
    <w:p w14:paraId="5368D9BE" w14:textId="77777777" w:rsidR="00B17DD6" w:rsidRDefault="00BA2BDA" w:rsidP="00E041D7">
      <w:r>
        <w:t xml:space="preserve">Make sure </w:t>
      </w:r>
      <w:r w:rsidR="00FE5C0D">
        <w:rPr>
          <w:noProof/>
          <w:lang w:val="de-DE" w:eastAsia="de-DE"/>
        </w:rPr>
        <w:drawing>
          <wp:inline distT="0" distB="0" distL="0" distR="0" wp14:anchorId="60AE1AEA" wp14:editId="124B7653">
            <wp:extent cx="2076450" cy="142875"/>
            <wp:effectExtent l="19050" t="0" r="0" b="0"/>
            <wp:docPr id="238"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8"/>
                    <a:srcRect/>
                    <a:stretch>
                      <a:fillRect/>
                    </a:stretch>
                  </pic:blipFill>
                  <pic:spPr bwMode="auto">
                    <a:xfrm>
                      <a:off x="0" y="0"/>
                      <a:ext cx="2076450" cy="142875"/>
                    </a:xfrm>
                    <a:prstGeom prst="rect">
                      <a:avLst/>
                    </a:prstGeom>
                    <a:noFill/>
                    <a:ln w="9525">
                      <a:noFill/>
                      <a:miter lim="800000"/>
                      <a:headEnd/>
                      <a:tailEnd/>
                    </a:ln>
                  </pic:spPr>
                </pic:pic>
              </a:graphicData>
            </a:graphic>
          </wp:inline>
        </w:drawing>
      </w:r>
      <w:r>
        <w:t xml:space="preserve"> and </w:t>
      </w:r>
      <w:r w:rsidR="00FE5C0D">
        <w:rPr>
          <w:noProof/>
          <w:lang w:val="de-DE" w:eastAsia="de-DE"/>
        </w:rPr>
        <w:drawing>
          <wp:inline distT="0" distB="0" distL="0" distR="0" wp14:anchorId="74071688" wp14:editId="4EF84B14">
            <wp:extent cx="2352675" cy="142875"/>
            <wp:effectExtent l="19050" t="0" r="9525" b="0"/>
            <wp:docPr id="239"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a:srcRect/>
                    <a:stretch>
                      <a:fillRect/>
                    </a:stretch>
                  </pic:blipFill>
                  <pic:spPr bwMode="auto">
                    <a:xfrm>
                      <a:off x="0" y="0"/>
                      <a:ext cx="2352675" cy="142875"/>
                    </a:xfrm>
                    <a:prstGeom prst="rect">
                      <a:avLst/>
                    </a:prstGeom>
                    <a:noFill/>
                    <a:ln w="9525">
                      <a:noFill/>
                      <a:miter lim="800000"/>
                      <a:headEnd/>
                      <a:tailEnd/>
                    </a:ln>
                  </pic:spPr>
                </pic:pic>
              </a:graphicData>
            </a:graphic>
          </wp:inline>
        </w:drawing>
      </w:r>
      <w:r w:rsidR="001050AD">
        <w:t xml:space="preserve"> are checked</w:t>
      </w:r>
      <w:r w:rsidR="00B62849">
        <w:t>.</w:t>
      </w:r>
    </w:p>
    <w:p w14:paraId="7876265C" w14:textId="77777777" w:rsidR="00BA2BDA" w:rsidRDefault="00BA2BDA" w:rsidP="00E041D7"/>
    <w:p w14:paraId="67AA9D8B" w14:textId="77777777" w:rsidR="00FD2284" w:rsidRDefault="00CA7234" w:rsidP="00E041D7">
      <w:pPr>
        <w:jc w:val="center"/>
      </w:pPr>
      <w:r>
        <w:rPr>
          <w:noProof/>
          <w:lang w:val="de-DE" w:eastAsia="de-DE"/>
        </w:rPr>
        <w:lastRenderedPageBreak/>
        <w:drawing>
          <wp:inline distT="0" distB="0" distL="0" distR="0" wp14:anchorId="266518DB" wp14:editId="0F775431">
            <wp:extent cx="5000625" cy="3686175"/>
            <wp:effectExtent l="19050" t="0" r="9525" b="0"/>
            <wp:docPr id="69"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0"/>
                    <a:srcRect/>
                    <a:stretch>
                      <a:fillRect/>
                    </a:stretch>
                  </pic:blipFill>
                  <pic:spPr bwMode="auto">
                    <a:xfrm>
                      <a:off x="0" y="0"/>
                      <a:ext cx="5000625" cy="3686175"/>
                    </a:xfrm>
                    <a:prstGeom prst="rect">
                      <a:avLst/>
                    </a:prstGeom>
                    <a:noFill/>
                    <a:ln w="9525">
                      <a:noFill/>
                      <a:miter lim="800000"/>
                      <a:headEnd/>
                      <a:tailEnd/>
                    </a:ln>
                  </pic:spPr>
                </pic:pic>
              </a:graphicData>
            </a:graphic>
          </wp:inline>
        </w:drawing>
      </w:r>
    </w:p>
    <w:p w14:paraId="176ABCBC" w14:textId="34432F60" w:rsidR="00FD2284" w:rsidRDefault="00FD2284" w:rsidP="00961D9C">
      <w:pPr>
        <w:pStyle w:val="FigureCaption"/>
      </w:pPr>
      <w:bookmarkStart w:id="438" w:name="_Toc511379077"/>
      <w:bookmarkStart w:id="439" w:name="_Toc520987254"/>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32</w:t>
      </w:r>
      <w:r w:rsidR="00ED391E">
        <w:fldChar w:fldCharType="end"/>
      </w:r>
      <w:r w:rsidR="00906B08">
        <w:t>: Push Confirmation W</w:t>
      </w:r>
      <w:r>
        <w:t>indow</w:t>
      </w:r>
      <w:bookmarkEnd w:id="438"/>
      <w:bookmarkEnd w:id="439"/>
    </w:p>
    <w:p w14:paraId="74D7269A" w14:textId="77777777" w:rsidR="00FD2284" w:rsidRPr="00BA2BDA" w:rsidRDefault="00FD2284" w:rsidP="00E041D7">
      <w:r>
        <w:t xml:space="preserve">Finally click </w:t>
      </w:r>
      <w:r w:rsidR="00FE5C0D">
        <w:rPr>
          <w:noProof/>
          <w:lang w:val="de-DE" w:eastAsia="de-DE"/>
        </w:rPr>
        <w:drawing>
          <wp:inline distT="0" distB="0" distL="0" distR="0" wp14:anchorId="6FE58BFA" wp14:editId="5437EE27">
            <wp:extent cx="876300" cy="238125"/>
            <wp:effectExtent l="1905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1"/>
                    <a:srcRect/>
                    <a:stretch>
                      <a:fillRect/>
                    </a:stretch>
                  </pic:blipFill>
                  <pic:spPr bwMode="auto">
                    <a:xfrm>
                      <a:off x="0" y="0"/>
                      <a:ext cx="876300" cy="238125"/>
                    </a:xfrm>
                    <a:prstGeom prst="rect">
                      <a:avLst/>
                    </a:prstGeom>
                    <a:noFill/>
                    <a:ln w="9525">
                      <a:noFill/>
                      <a:miter lim="800000"/>
                      <a:headEnd/>
                      <a:tailEnd/>
                    </a:ln>
                  </pic:spPr>
                </pic:pic>
              </a:graphicData>
            </a:graphic>
          </wp:inline>
        </w:drawing>
      </w:r>
      <w:r>
        <w:t>.</w:t>
      </w:r>
    </w:p>
    <w:p w14:paraId="310CDF51" w14:textId="256B442D" w:rsidR="00F85D28" w:rsidRDefault="009E2D10" w:rsidP="00F85D28">
      <w:pPr>
        <w:pStyle w:val="berschrift3"/>
      </w:pPr>
      <w:bookmarkStart w:id="440" w:name="_Toc511379160"/>
      <w:bookmarkStart w:id="441" w:name="_Toc520987145"/>
      <w:r>
        <w:t>Updating Remote Repository</w:t>
      </w:r>
      <w:bookmarkEnd w:id="440"/>
      <w:bookmarkEnd w:id="441"/>
    </w:p>
    <w:p w14:paraId="7CF0C586" w14:textId="77777777" w:rsidR="004B68B9" w:rsidRDefault="00D13743" w:rsidP="00E041D7">
      <w:pPr>
        <w:spacing w:before="120"/>
      </w:pPr>
      <w:r>
        <w:t>Steps 3 – 7 can be done as often as necessary.</w:t>
      </w:r>
      <w:r w:rsidR="006636A7">
        <w:br/>
      </w:r>
      <w:r>
        <w:t xml:space="preserve">Once all updates of the sub-model for the next release </w:t>
      </w:r>
      <w:r w:rsidR="00B35EB6">
        <w:t xml:space="preserve">of the </w:t>
      </w:r>
      <w:r w:rsidR="00817FE1">
        <w:t>Xxx</w:t>
      </w:r>
      <w:r w:rsidR="00B35EB6">
        <w:t xml:space="preserve">Model </w:t>
      </w:r>
      <w:r>
        <w:t>are finished</w:t>
      </w:r>
      <w:r w:rsidR="00906B08">
        <w:t>,</w:t>
      </w:r>
      <w:r>
        <w:t xml:space="preserve"> the modeler need</w:t>
      </w:r>
      <w:r w:rsidR="00906B08">
        <w:t>s</w:t>
      </w:r>
      <w:r>
        <w:t xml:space="preserve"> to notify the administrators</w:t>
      </w:r>
      <w:r w:rsidR="00B35EB6">
        <w:t xml:space="preserve"> that a stable version is ready. This is done by a pull request from the </w:t>
      </w:r>
      <w:r w:rsidR="006636A7">
        <w:t>modeler’s</w:t>
      </w:r>
      <w:r w:rsidR="00B35EB6">
        <w:t xml:space="preserve"> remote repository using </w:t>
      </w:r>
      <w:r w:rsidR="00FE5C0D">
        <w:rPr>
          <w:noProof/>
          <w:lang w:val="de-DE" w:eastAsia="de-DE"/>
        </w:rPr>
        <w:drawing>
          <wp:inline distT="0" distB="0" distL="0" distR="0" wp14:anchorId="00B84396" wp14:editId="380576CF">
            <wp:extent cx="1504950" cy="219472"/>
            <wp:effectExtent l="1905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2"/>
                    <a:srcRect/>
                    <a:stretch>
                      <a:fillRect/>
                    </a:stretch>
                  </pic:blipFill>
                  <pic:spPr bwMode="auto">
                    <a:xfrm>
                      <a:off x="0" y="0"/>
                      <a:ext cx="1504950" cy="219472"/>
                    </a:xfrm>
                    <a:prstGeom prst="rect">
                      <a:avLst/>
                    </a:prstGeom>
                    <a:noFill/>
                    <a:ln w="9525">
                      <a:noFill/>
                      <a:miter lim="800000"/>
                      <a:headEnd/>
                      <a:tailEnd/>
                    </a:ln>
                  </pic:spPr>
                </pic:pic>
              </a:graphicData>
            </a:graphic>
          </wp:inline>
        </w:drawing>
      </w:r>
      <w:r w:rsidR="006636A7">
        <w:t xml:space="preserve"> or </w:t>
      </w:r>
      <w:r w:rsidR="00FE5C0D">
        <w:rPr>
          <w:noProof/>
          <w:lang w:val="de-DE" w:eastAsia="de-DE"/>
        </w:rPr>
        <w:drawing>
          <wp:inline distT="0" distB="0" distL="0" distR="0" wp14:anchorId="44ABA836" wp14:editId="0860E9BA">
            <wp:extent cx="285750" cy="212481"/>
            <wp:effectExtent l="19050" t="0" r="0" b="0"/>
            <wp:docPr id="251"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3"/>
                    <a:srcRect/>
                    <a:stretch>
                      <a:fillRect/>
                    </a:stretch>
                  </pic:blipFill>
                  <pic:spPr bwMode="auto">
                    <a:xfrm>
                      <a:off x="0" y="0"/>
                      <a:ext cx="285750" cy="212481"/>
                    </a:xfrm>
                    <a:prstGeom prst="rect">
                      <a:avLst/>
                    </a:prstGeom>
                    <a:noFill/>
                    <a:ln w="9525">
                      <a:noFill/>
                      <a:miter lim="800000"/>
                      <a:headEnd/>
                      <a:tailEnd/>
                    </a:ln>
                  </pic:spPr>
                </pic:pic>
              </a:graphicData>
            </a:graphic>
          </wp:inline>
        </w:drawing>
      </w:r>
      <w:r w:rsidR="00B35EB6">
        <w:t>.</w:t>
      </w:r>
    </w:p>
    <w:p w14:paraId="3BD68EF4" w14:textId="77777777" w:rsidR="00B35EB6" w:rsidRPr="00B35EB6" w:rsidRDefault="00050351" w:rsidP="00E041D7">
      <w:pPr>
        <w:jc w:val="center"/>
      </w:pPr>
      <w:r>
        <w:rPr>
          <w:noProof/>
          <w:lang w:val="de-DE" w:eastAsia="de-DE"/>
        </w:rPr>
        <w:drawing>
          <wp:inline distT="0" distB="0" distL="0" distR="0" wp14:anchorId="08F32A56" wp14:editId="73ABEDB2">
            <wp:extent cx="5481320" cy="1691283"/>
            <wp:effectExtent l="19050" t="0" r="5080" b="0"/>
            <wp:docPr id="71"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4"/>
                    <a:srcRect/>
                    <a:stretch>
                      <a:fillRect/>
                    </a:stretch>
                  </pic:blipFill>
                  <pic:spPr bwMode="auto">
                    <a:xfrm>
                      <a:off x="0" y="0"/>
                      <a:ext cx="5481320" cy="1691283"/>
                    </a:xfrm>
                    <a:prstGeom prst="rect">
                      <a:avLst/>
                    </a:prstGeom>
                    <a:noFill/>
                    <a:ln w="9525">
                      <a:noFill/>
                      <a:miter lim="800000"/>
                      <a:headEnd/>
                      <a:tailEnd/>
                    </a:ln>
                  </pic:spPr>
                </pic:pic>
              </a:graphicData>
            </a:graphic>
          </wp:inline>
        </w:drawing>
      </w:r>
    </w:p>
    <w:p w14:paraId="3137086C" w14:textId="0D199239" w:rsidR="006636A7" w:rsidRPr="00AC0C7E" w:rsidRDefault="006636A7" w:rsidP="00961D9C">
      <w:pPr>
        <w:pStyle w:val="FigureCaption"/>
      </w:pPr>
      <w:bookmarkStart w:id="442" w:name="_Toc511379078"/>
      <w:bookmarkStart w:id="443" w:name="_Toc520987255"/>
      <w:r w:rsidRPr="00AC0C7E">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33</w:t>
      </w:r>
      <w:r w:rsidR="00ED391E">
        <w:fldChar w:fldCharType="end"/>
      </w:r>
      <w:r w:rsidRPr="00AC0C7E">
        <w:t xml:space="preserve">: </w:t>
      </w:r>
      <w:r w:rsidR="009E74D7" w:rsidRPr="00AC0C7E">
        <w:t xml:space="preserve">Compare in </w:t>
      </w:r>
      <w:r w:rsidR="00E8057E" w:rsidRPr="00AC0C7E">
        <w:t>M</w:t>
      </w:r>
      <w:r w:rsidRPr="00AC0C7E">
        <w:t>odeler’s Remote Repository</w:t>
      </w:r>
      <w:bookmarkEnd w:id="442"/>
      <w:bookmarkEnd w:id="443"/>
    </w:p>
    <w:p w14:paraId="274AF2A6" w14:textId="77777777" w:rsidR="00E8057E" w:rsidRDefault="00014878" w:rsidP="00E041D7">
      <w:r>
        <w:t xml:space="preserve">After click on </w:t>
      </w:r>
      <w:r w:rsidR="00FE5C0D">
        <w:rPr>
          <w:noProof/>
          <w:lang w:val="de-DE" w:eastAsia="de-DE"/>
        </w:rPr>
        <w:drawing>
          <wp:inline distT="0" distB="0" distL="0" distR="0" wp14:anchorId="25CAB84E" wp14:editId="6D0D5EE0">
            <wp:extent cx="1543050" cy="225028"/>
            <wp:effectExtent l="19050" t="0" r="0" b="0"/>
            <wp:docPr id="47"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2"/>
                    <a:srcRect/>
                    <a:stretch>
                      <a:fillRect/>
                    </a:stretch>
                  </pic:blipFill>
                  <pic:spPr bwMode="auto">
                    <a:xfrm>
                      <a:off x="0" y="0"/>
                      <a:ext cx="1543050" cy="225028"/>
                    </a:xfrm>
                    <a:prstGeom prst="rect">
                      <a:avLst/>
                    </a:prstGeom>
                    <a:noFill/>
                    <a:ln w="9525">
                      <a:noFill/>
                      <a:miter lim="800000"/>
                      <a:headEnd/>
                      <a:tailEnd/>
                    </a:ln>
                  </pic:spPr>
                </pic:pic>
              </a:graphicData>
            </a:graphic>
          </wp:inline>
        </w:drawing>
      </w:r>
      <w:r>
        <w:t xml:space="preserve"> or </w:t>
      </w:r>
      <w:r w:rsidR="00FE5C0D">
        <w:rPr>
          <w:noProof/>
          <w:lang w:val="de-DE" w:eastAsia="de-DE"/>
        </w:rPr>
        <w:drawing>
          <wp:inline distT="0" distB="0" distL="0" distR="0" wp14:anchorId="34FDAFB6" wp14:editId="034AA82C">
            <wp:extent cx="285750" cy="212481"/>
            <wp:effectExtent l="19050" t="0" r="0" b="0"/>
            <wp:docPr id="62"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3"/>
                    <a:srcRect/>
                    <a:stretch>
                      <a:fillRect/>
                    </a:stretch>
                  </pic:blipFill>
                  <pic:spPr bwMode="auto">
                    <a:xfrm>
                      <a:off x="0" y="0"/>
                      <a:ext cx="285750" cy="212481"/>
                    </a:xfrm>
                    <a:prstGeom prst="rect">
                      <a:avLst/>
                    </a:prstGeom>
                    <a:noFill/>
                    <a:ln w="9525">
                      <a:noFill/>
                      <a:miter lim="800000"/>
                      <a:headEnd/>
                      <a:tailEnd/>
                    </a:ln>
                  </pic:spPr>
                </pic:pic>
              </a:graphicData>
            </a:graphic>
          </wp:inline>
        </w:drawing>
      </w:r>
      <w:r>
        <w:t xml:space="preserve"> git provides a detailed comparison of all changes done in all files.</w:t>
      </w:r>
    </w:p>
    <w:p w14:paraId="014B94DD" w14:textId="77777777" w:rsidR="00E8057E" w:rsidRDefault="00B274EF" w:rsidP="00E041D7">
      <w:r>
        <w:rPr>
          <w:noProof/>
          <w:lang w:val="de-DE" w:eastAsia="de-DE"/>
        </w:rPr>
        <w:lastRenderedPageBreak/>
        <w:drawing>
          <wp:inline distT="0" distB="0" distL="0" distR="0" wp14:anchorId="6222454C" wp14:editId="57C95FFC">
            <wp:extent cx="5480793" cy="4043694"/>
            <wp:effectExtent l="19050" t="0" r="5607" b="0"/>
            <wp:docPr id="2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5"/>
                    <a:srcRect/>
                    <a:stretch>
                      <a:fillRect/>
                    </a:stretch>
                  </pic:blipFill>
                  <pic:spPr bwMode="auto">
                    <a:xfrm>
                      <a:off x="0" y="0"/>
                      <a:ext cx="5481740" cy="4044393"/>
                    </a:xfrm>
                    <a:prstGeom prst="rect">
                      <a:avLst/>
                    </a:prstGeom>
                    <a:noFill/>
                    <a:ln w="9525">
                      <a:noFill/>
                      <a:miter lim="800000"/>
                      <a:headEnd/>
                      <a:tailEnd/>
                    </a:ln>
                  </pic:spPr>
                </pic:pic>
              </a:graphicData>
            </a:graphic>
          </wp:inline>
        </w:drawing>
      </w:r>
    </w:p>
    <w:p w14:paraId="4B9A8B7F" w14:textId="712CB83A" w:rsidR="00E8057E" w:rsidRDefault="00E8057E" w:rsidP="00961D9C">
      <w:pPr>
        <w:pStyle w:val="FigureCaption"/>
      </w:pPr>
      <w:bookmarkStart w:id="444" w:name="_Toc511379079"/>
      <w:bookmarkStart w:id="445" w:name="_Toc520987256"/>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34</w:t>
      </w:r>
      <w:r w:rsidR="00ED391E">
        <w:fldChar w:fldCharType="end"/>
      </w:r>
      <w:r>
        <w:t>: Detailed Comparison in Modeler’s Remote Repository</w:t>
      </w:r>
      <w:bookmarkEnd w:id="444"/>
      <w:bookmarkEnd w:id="445"/>
    </w:p>
    <w:p w14:paraId="02E65D3C" w14:textId="77777777" w:rsidR="00B35EB6" w:rsidRDefault="00671A08" w:rsidP="00E041D7">
      <w:r>
        <w:t xml:space="preserve">The modeler can review the changes, add a comment to this updated version of the sub-model and then send the pull request by clicking on </w:t>
      </w:r>
      <w:r w:rsidR="00FE5C0D">
        <w:rPr>
          <w:noProof/>
          <w:lang w:val="de-DE" w:eastAsia="de-DE"/>
        </w:rPr>
        <w:drawing>
          <wp:inline distT="0" distB="0" distL="0" distR="0" wp14:anchorId="63741C30" wp14:editId="786A4EE0">
            <wp:extent cx="1162050" cy="243543"/>
            <wp:effectExtent l="19050" t="0" r="0" b="0"/>
            <wp:docPr id="63"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6"/>
                    <a:srcRect/>
                    <a:stretch>
                      <a:fillRect/>
                    </a:stretch>
                  </pic:blipFill>
                  <pic:spPr bwMode="auto">
                    <a:xfrm>
                      <a:off x="0" y="0"/>
                      <a:ext cx="1162050" cy="243543"/>
                    </a:xfrm>
                    <a:prstGeom prst="rect">
                      <a:avLst/>
                    </a:prstGeom>
                    <a:noFill/>
                    <a:ln w="9525">
                      <a:noFill/>
                      <a:miter lim="800000"/>
                      <a:headEnd/>
                      <a:tailEnd/>
                    </a:ln>
                  </pic:spPr>
                </pic:pic>
              </a:graphicData>
            </a:graphic>
          </wp:inline>
        </w:drawing>
      </w:r>
      <w:r>
        <w:t>.</w:t>
      </w:r>
    </w:p>
    <w:p w14:paraId="639D22BF" w14:textId="65C4F7FC" w:rsidR="00F85D28" w:rsidRDefault="009E2D10" w:rsidP="00F85D28">
      <w:pPr>
        <w:pStyle w:val="berschrift3"/>
      </w:pPr>
      <w:bookmarkStart w:id="446" w:name="_Toc442693339"/>
      <w:bookmarkStart w:id="447" w:name="_Toc511379161"/>
      <w:bookmarkStart w:id="448" w:name="_Toc520987146"/>
      <w:bookmarkEnd w:id="446"/>
      <w:r>
        <w:t>Merging with Remote Repository</w:t>
      </w:r>
      <w:bookmarkEnd w:id="447"/>
      <w:bookmarkEnd w:id="448"/>
    </w:p>
    <w:p w14:paraId="5A937A6C" w14:textId="26197683" w:rsidR="004B68B9" w:rsidRDefault="00156023" w:rsidP="00E041D7">
      <w:pPr>
        <w:spacing w:before="120"/>
      </w:pPr>
      <w:r>
        <w:t xml:space="preserve">The administrator of the </w:t>
      </w:r>
      <w:r w:rsidR="009C69EE">
        <w:t>SDO</w:t>
      </w:r>
      <w:r>
        <w:t xml:space="preserve"> remote repository receives the pull request and can merge the updates into its repository.</w:t>
      </w:r>
    </w:p>
    <w:p w14:paraId="66CC60D8" w14:textId="77777777" w:rsidR="001B5C34" w:rsidRDefault="001B5C34" w:rsidP="00957632"/>
    <w:p w14:paraId="49AC269E" w14:textId="77777777" w:rsidR="00681D6B" w:rsidRDefault="00F531D5" w:rsidP="00DF621F">
      <w:pPr>
        <w:pStyle w:val="berschrift2"/>
      </w:pPr>
      <w:bookmarkStart w:id="449" w:name="_Ref434228215"/>
      <w:bookmarkStart w:id="450" w:name="_Toc434504807"/>
      <w:bookmarkStart w:id="451" w:name="_Toc434505254"/>
      <w:bookmarkStart w:id="452" w:name="_Toc511379162"/>
      <w:bookmarkStart w:id="453" w:name="_Toc520987147"/>
      <w:r>
        <w:t>Downloading a Model from github for “Read Only Use”</w:t>
      </w:r>
      <w:bookmarkEnd w:id="449"/>
      <w:bookmarkEnd w:id="450"/>
      <w:bookmarkEnd w:id="451"/>
      <w:bookmarkEnd w:id="452"/>
      <w:bookmarkEnd w:id="453"/>
    </w:p>
    <w:p w14:paraId="6C5267AB" w14:textId="09707158" w:rsidR="00681D6B" w:rsidRDefault="00F531D5" w:rsidP="00681D6B">
      <w:r>
        <w:t xml:space="preserve">This </w:t>
      </w:r>
      <w:r w:rsidR="00950A4C">
        <w:t>clause</w:t>
      </w:r>
      <w:r w:rsidRPr="00F531D5">
        <w:t xml:space="preserve"> describes a</w:t>
      </w:r>
      <w:r w:rsidR="00906E92">
        <w:t>n easier</w:t>
      </w:r>
      <w:r w:rsidRPr="00F531D5">
        <w:t xml:space="preserve"> way of getting the </w:t>
      </w:r>
      <w:r w:rsidR="00DE6D51">
        <w:t>Xxx</w:t>
      </w:r>
      <w:r w:rsidRPr="00F531D5">
        <w:t xml:space="preserve">Model to the local PC. This way is restricted to “read only viewers” of the model since it does not allow to commit changes back to </w:t>
      </w:r>
      <w:r w:rsidR="00DE6D51">
        <w:t>G</w:t>
      </w:r>
      <w:r w:rsidRPr="00F531D5">
        <w:t>it</w:t>
      </w:r>
      <w:r w:rsidR="00DE6D51">
        <w:t>H</w:t>
      </w:r>
      <w:r w:rsidRPr="00F531D5">
        <w:t>ub.</w:t>
      </w:r>
    </w:p>
    <w:p w14:paraId="305FF705" w14:textId="77777777" w:rsidR="00D600F1" w:rsidRDefault="00D600F1" w:rsidP="00561DF3">
      <w:pPr>
        <w:spacing w:before="120"/>
      </w:pPr>
      <w:r>
        <w:t xml:space="preserve">The </w:t>
      </w:r>
      <w:r w:rsidR="00DE6D51">
        <w:t>Xxx</w:t>
      </w:r>
      <w:r>
        <w:t xml:space="preserve">Model repository is located in the </w:t>
      </w:r>
      <w:r w:rsidR="00DE6D51">
        <w:t>SDO</w:t>
      </w:r>
      <w:r>
        <w:t xml:space="preserve"> git space under the following URL:</w:t>
      </w:r>
      <w:r w:rsidR="00DE6D51" w:rsidRPr="00DE6D51">
        <w:t xml:space="preserve"> </w:t>
      </w:r>
      <w:r w:rsidR="00DE6D51" w:rsidRPr="006228AF">
        <w:t>{XxxModel}</w:t>
      </w:r>
      <w:r>
        <w:t>.</w:t>
      </w:r>
    </w:p>
    <w:p w14:paraId="6C9443DE" w14:textId="29890F9E" w:rsidR="00BD5AB5" w:rsidRDefault="0093284C" w:rsidP="00561DF3">
      <w:pPr>
        <w:spacing w:before="120"/>
      </w:pPr>
      <w:r>
        <w:t xml:space="preserve">Select the right branch </w:t>
      </w:r>
      <w:r w:rsidR="0073519A">
        <w:rPr>
          <w:noProof/>
          <w:lang w:val="de-DE" w:eastAsia="de-DE"/>
        </w:rPr>
        <w:drawing>
          <wp:inline distT="0" distB="0" distL="0" distR="0" wp14:anchorId="2160E7BB" wp14:editId="1DA6AA42">
            <wp:extent cx="1295400" cy="266700"/>
            <wp:effectExtent l="19050" t="0" r="0" b="0"/>
            <wp:docPr id="75" name="Bild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7"/>
                    <a:srcRect/>
                    <a:stretch>
                      <a:fillRect/>
                    </a:stretch>
                  </pic:blipFill>
                  <pic:spPr bwMode="auto">
                    <a:xfrm>
                      <a:off x="0" y="0"/>
                      <a:ext cx="1295400" cy="266700"/>
                    </a:xfrm>
                    <a:prstGeom prst="rect">
                      <a:avLst/>
                    </a:prstGeom>
                    <a:noFill/>
                    <a:ln w="9525">
                      <a:noFill/>
                      <a:miter lim="800000"/>
                      <a:headEnd/>
                      <a:tailEnd/>
                    </a:ln>
                  </pic:spPr>
                </pic:pic>
              </a:graphicData>
            </a:graphic>
          </wp:inline>
        </w:drawing>
      </w:r>
      <w:r w:rsidR="00665946">
        <w:t>,</w:t>
      </w:r>
      <w:r w:rsidRPr="0093284C">
        <w:t xml:space="preserve"> </w:t>
      </w:r>
      <w:r>
        <w:t>c</w:t>
      </w:r>
      <w:r w:rsidR="00BD5AB5">
        <w:t xml:space="preserve">lick the </w:t>
      </w:r>
      <w:r w:rsidR="00665946" w:rsidRPr="00665946">
        <w:rPr>
          <w:noProof/>
        </w:rPr>
        <w:drawing>
          <wp:inline distT="0" distB="0" distL="0" distR="0" wp14:anchorId="47011252" wp14:editId="0F28BA4B">
            <wp:extent cx="1324160" cy="285790"/>
            <wp:effectExtent l="0" t="0" r="9525"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324160" cy="285790"/>
                    </a:xfrm>
                    <a:prstGeom prst="rect">
                      <a:avLst/>
                    </a:prstGeom>
                  </pic:spPr>
                </pic:pic>
              </a:graphicData>
            </a:graphic>
          </wp:inline>
        </w:drawing>
      </w:r>
      <w:r w:rsidR="00BD5AB5">
        <w:t xml:space="preserve"> </w:t>
      </w:r>
      <w:r w:rsidR="00665946">
        <w:t xml:space="preserve">and </w:t>
      </w:r>
      <w:r w:rsidR="00665946" w:rsidRPr="00665946">
        <w:rPr>
          <w:noProof/>
        </w:rPr>
        <w:drawing>
          <wp:inline distT="0" distB="0" distL="0" distR="0" wp14:anchorId="7272A99F" wp14:editId="33E22316">
            <wp:extent cx="990738" cy="219106"/>
            <wp:effectExtent l="0" t="0" r="0" b="9525"/>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90738" cy="219106"/>
                    </a:xfrm>
                    <a:prstGeom prst="rect">
                      <a:avLst/>
                    </a:prstGeom>
                  </pic:spPr>
                </pic:pic>
              </a:graphicData>
            </a:graphic>
          </wp:inline>
        </w:drawing>
      </w:r>
      <w:r w:rsidR="005C488B">
        <w:t xml:space="preserve"> </w:t>
      </w:r>
      <w:r w:rsidR="00BD5AB5">
        <w:t>button</w:t>
      </w:r>
      <w:r w:rsidR="005C488B">
        <w:t>s</w:t>
      </w:r>
      <w:r w:rsidR="00BD5AB5">
        <w:t xml:space="preserve"> of the github web page</w:t>
      </w:r>
      <w:r w:rsidR="00B40CE9">
        <w:t xml:space="preserve"> to download the repository to </w:t>
      </w:r>
      <w:r w:rsidR="001050AD">
        <w:t>the</w:t>
      </w:r>
      <w:r w:rsidR="00B40CE9">
        <w:t xml:space="preserve"> local PC</w:t>
      </w:r>
      <w:r w:rsidR="00BD5AB5">
        <w:t>.</w:t>
      </w:r>
    </w:p>
    <w:p w14:paraId="0EFC9FAD" w14:textId="3B4DBD17" w:rsidR="00F531D5" w:rsidRDefault="00665946" w:rsidP="00D01055">
      <w:pPr>
        <w:jc w:val="center"/>
      </w:pPr>
      <w:r w:rsidRPr="00665946">
        <w:rPr>
          <w:noProof/>
        </w:rPr>
        <w:lastRenderedPageBreak/>
        <w:drawing>
          <wp:inline distT="0" distB="0" distL="0" distR="0" wp14:anchorId="13F189B4" wp14:editId="60D00D73">
            <wp:extent cx="5943600" cy="1206500"/>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206500"/>
                    </a:xfrm>
                    <a:prstGeom prst="rect">
                      <a:avLst/>
                    </a:prstGeom>
                  </pic:spPr>
                </pic:pic>
              </a:graphicData>
            </a:graphic>
          </wp:inline>
        </w:drawing>
      </w:r>
    </w:p>
    <w:p w14:paraId="0C86656D" w14:textId="44907338" w:rsidR="00D01055" w:rsidRDefault="00D01055" w:rsidP="00961D9C">
      <w:pPr>
        <w:pStyle w:val="FigureCaption"/>
      </w:pPr>
      <w:bookmarkStart w:id="454" w:name="_Toc511379080"/>
      <w:bookmarkStart w:id="455" w:name="_Toc520987257"/>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35</w:t>
      </w:r>
      <w:r w:rsidR="00ED391E">
        <w:fldChar w:fldCharType="end"/>
      </w:r>
      <w:r>
        <w:t xml:space="preserve">: </w:t>
      </w:r>
      <w:r w:rsidR="00BD5AB5">
        <w:t xml:space="preserve">Download </w:t>
      </w:r>
      <w:r w:rsidR="00DE6D51">
        <w:t>Xxx</w:t>
      </w:r>
      <w:r w:rsidR="00BD5AB5">
        <w:t>Model Repository</w:t>
      </w:r>
      <w:bookmarkEnd w:id="454"/>
      <w:bookmarkEnd w:id="455"/>
    </w:p>
    <w:p w14:paraId="1AEDB535" w14:textId="77777777" w:rsidR="00774E2A" w:rsidRDefault="007B68DD" w:rsidP="00D361B0">
      <w:pPr>
        <w:spacing w:before="120"/>
      </w:pPr>
      <w:r>
        <w:t xml:space="preserve">Import </w:t>
      </w:r>
      <w:r w:rsidR="00B40CE9">
        <w:t>the zip-file to the desired Eclipse Workspace.</w:t>
      </w:r>
      <w:r w:rsidR="00F34ACB">
        <w:br/>
        <w:t xml:space="preserve">Right click in the </w:t>
      </w:r>
      <w:r w:rsidR="00AA09C2">
        <w:rPr>
          <w:noProof/>
          <w:lang w:val="de-DE" w:eastAsia="de-DE"/>
        </w:rPr>
        <w:drawing>
          <wp:inline distT="0" distB="0" distL="0" distR="0" wp14:anchorId="28EB68A8" wp14:editId="6A1AC654">
            <wp:extent cx="1198880" cy="180975"/>
            <wp:effectExtent l="19050" t="0" r="1270" b="0"/>
            <wp:docPr id="109"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rsidR="00F34ACB">
        <w:t xml:space="preserve"> area opens the menu containing the </w:t>
      </w:r>
      <w:r w:rsidR="00AA09C2">
        <w:rPr>
          <w:noProof/>
          <w:lang w:val="de-DE" w:eastAsia="de-DE"/>
        </w:rPr>
        <w:drawing>
          <wp:inline distT="0" distB="0" distL="0" distR="0" wp14:anchorId="20376FD1" wp14:editId="09C95C9A">
            <wp:extent cx="664210" cy="146685"/>
            <wp:effectExtent l="19050" t="0" r="2540" b="0"/>
            <wp:docPr id="128" name="Bild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5"/>
                    <a:srcRect/>
                    <a:stretch>
                      <a:fillRect/>
                    </a:stretch>
                  </pic:blipFill>
                  <pic:spPr bwMode="auto">
                    <a:xfrm>
                      <a:off x="0" y="0"/>
                      <a:ext cx="664210" cy="146685"/>
                    </a:xfrm>
                    <a:prstGeom prst="rect">
                      <a:avLst/>
                    </a:prstGeom>
                    <a:noFill/>
                    <a:ln w="9525">
                      <a:noFill/>
                      <a:miter lim="800000"/>
                      <a:headEnd/>
                      <a:tailEnd/>
                    </a:ln>
                  </pic:spPr>
                </pic:pic>
              </a:graphicData>
            </a:graphic>
          </wp:inline>
        </w:drawing>
      </w:r>
      <w:r w:rsidR="00F34ACB">
        <w:t>-button:</w:t>
      </w:r>
    </w:p>
    <w:p w14:paraId="2C4D64FB" w14:textId="77777777" w:rsidR="00F34ACB" w:rsidRDefault="00AA09C2" w:rsidP="00F34ACB">
      <w:pPr>
        <w:keepNext/>
        <w:jc w:val="center"/>
      </w:pPr>
      <w:r>
        <w:rPr>
          <w:noProof/>
          <w:lang w:val="de-DE" w:eastAsia="de-DE"/>
        </w:rPr>
        <w:drawing>
          <wp:inline distT="0" distB="0" distL="0" distR="0" wp14:anchorId="0CF231DA" wp14:editId="426F2A9F">
            <wp:extent cx="2197939" cy="2329676"/>
            <wp:effectExtent l="19050" t="0" r="0" b="0"/>
            <wp:docPr id="202"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srcRect/>
                    <a:stretch>
                      <a:fillRect/>
                    </a:stretch>
                  </pic:blipFill>
                  <pic:spPr bwMode="auto">
                    <a:xfrm>
                      <a:off x="0" y="0"/>
                      <a:ext cx="2201421" cy="2333367"/>
                    </a:xfrm>
                    <a:prstGeom prst="rect">
                      <a:avLst/>
                    </a:prstGeom>
                    <a:noFill/>
                    <a:ln w="9525">
                      <a:noFill/>
                      <a:miter lim="800000"/>
                      <a:headEnd/>
                      <a:tailEnd/>
                    </a:ln>
                  </pic:spPr>
                </pic:pic>
              </a:graphicData>
            </a:graphic>
          </wp:inline>
        </w:drawing>
      </w:r>
      <w:r w:rsidR="00F34ACB">
        <w:tab/>
      </w:r>
      <w:r>
        <w:rPr>
          <w:noProof/>
          <w:lang w:val="de-DE" w:eastAsia="de-DE"/>
        </w:rPr>
        <w:drawing>
          <wp:inline distT="0" distB="0" distL="0" distR="0" wp14:anchorId="3DC2F8F8" wp14:editId="7BD60873">
            <wp:extent cx="3327999" cy="3486495"/>
            <wp:effectExtent l="19050" t="0" r="5751" b="0"/>
            <wp:docPr id="214" name="Bild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1"/>
                    <a:srcRect/>
                    <a:stretch>
                      <a:fillRect/>
                    </a:stretch>
                  </pic:blipFill>
                  <pic:spPr bwMode="auto">
                    <a:xfrm>
                      <a:off x="0" y="0"/>
                      <a:ext cx="3331042" cy="3489683"/>
                    </a:xfrm>
                    <a:prstGeom prst="rect">
                      <a:avLst/>
                    </a:prstGeom>
                    <a:noFill/>
                    <a:ln w="9525">
                      <a:noFill/>
                      <a:miter lim="800000"/>
                      <a:headEnd/>
                      <a:tailEnd/>
                    </a:ln>
                  </pic:spPr>
                </pic:pic>
              </a:graphicData>
            </a:graphic>
          </wp:inline>
        </w:drawing>
      </w:r>
    </w:p>
    <w:p w14:paraId="3027C9E6" w14:textId="3825BCAF" w:rsidR="00F34ACB" w:rsidRDefault="00F34ACB" w:rsidP="00961D9C">
      <w:pPr>
        <w:pStyle w:val="FigureCaption"/>
      </w:pPr>
      <w:bookmarkStart w:id="456" w:name="_Toc413946641"/>
      <w:bookmarkStart w:id="457" w:name="_Toc511379081"/>
      <w:bookmarkStart w:id="458" w:name="_Toc520987258"/>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36</w:t>
      </w:r>
      <w:r w:rsidR="00ED391E">
        <w:fldChar w:fldCharType="end"/>
      </w:r>
      <w:r>
        <w:t xml:space="preserve">: </w:t>
      </w:r>
      <w:r w:rsidR="0003195C">
        <w:t>Importing</w:t>
      </w:r>
      <w:r w:rsidR="00991CD3" w:rsidRPr="00991CD3">
        <w:t xml:space="preserve"> </w:t>
      </w:r>
      <w:r w:rsidR="00991CD3">
        <w:t xml:space="preserve">the </w:t>
      </w:r>
      <w:r w:rsidR="000B3C89">
        <w:t>Xxx</w:t>
      </w:r>
      <w:r w:rsidR="00991CD3" w:rsidRPr="00991CD3">
        <w:t>Model in</w:t>
      </w:r>
      <w:r w:rsidR="0003195C">
        <w:t>to</w:t>
      </w:r>
      <w:r w:rsidR="00991CD3" w:rsidRPr="00991CD3">
        <w:t xml:space="preserve"> Papyrus </w:t>
      </w:r>
      <w:r>
        <w:t>(1)</w:t>
      </w:r>
      <w:bookmarkEnd w:id="456"/>
      <w:bookmarkEnd w:id="457"/>
      <w:bookmarkEnd w:id="458"/>
    </w:p>
    <w:p w14:paraId="017958CC" w14:textId="77777777" w:rsidR="00F34ACB" w:rsidRDefault="001050AD" w:rsidP="00D361B0">
      <w:r>
        <w:t>S</w:t>
      </w:r>
      <w:r w:rsidR="00F34ACB">
        <w:t xml:space="preserve">elect the </w:t>
      </w:r>
      <w:r w:rsidR="00AA09C2" w:rsidRPr="007B68DD">
        <w:rPr>
          <w:noProof/>
          <w:lang w:val="de-DE" w:eastAsia="de-DE"/>
        </w:rPr>
        <w:drawing>
          <wp:inline distT="0" distB="0" distL="0" distR="0" wp14:anchorId="5D0F131F" wp14:editId="265D631B">
            <wp:extent cx="1854835" cy="172720"/>
            <wp:effectExtent l="19050" t="0" r="0" b="0"/>
            <wp:docPr id="218" name="Bild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8"/>
                    <a:srcRect/>
                    <a:stretch>
                      <a:fillRect/>
                    </a:stretch>
                  </pic:blipFill>
                  <pic:spPr bwMode="auto">
                    <a:xfrm>
                      <a:off x="0" y="0"/>
                      <a:ext cx="1854835" cy="172720"/>
                    </a:xfrm>
                    <a:prstGeom prst="rect">
                      <a:avLst/>
                    </a:prstGeom>
                    <a:noFill/>
                    <a:ln w="9525">
                      <a:noFill/>
                      <a:miter lim="800000"/>
                      <a:headEnd/>
                      <a:tailEnd/>
                    </a:ln>
                  </pic:spPr>
                </pic:pic>
              </a:graphicData>
            </a:graphic>
          </wp:inline>
        </w:drawing>
      </w:r>
      <w:r w:rsidR="00F34ACB">
        <w:t xml:space="preserve"> option </w:t>
      </w:r>
      <w:r w:rsidR="00991CD3">
        <w:t xml:space="preserve">since the downloaded repository </w:t>
      </w:r>
      <w:r w:rsidR="00F34ACB">
        <w:t>contains a</w:t>
      </w:r>
      <w:r w:rsidR="00991CD3">
        <w:t xml:space="preserve">lready the </w:t>
      </w:r>
      <w:r w:rsidR="00AA09C2" w:rsidRPr="007B68DD">
        <w:rPr>
          <w:noProof/>
          <w:lang w:val="de-DE" w:eastAsia="de-DE"/>
        </w:rPr>
        <w:drawing>
          <wp:inline distT="0" distB="0" distL="0" distR="0" wp14:anchorId="67AFCA4A" wp14:editId="5DF05DA9">
            <wp:extent cx="586740" cy="180975"/>
            <wp:effectExtent l="19050" t="0" r="3810" b="0"/>
            <wp:docPr id="220" name="Bild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9"/>
                    <a:srcRect/>
                    <a:stretch>
                      <a:fillRect/>
                    </a:stretch>
                  </pic:blipFill>
                  <pic:spPr bwMode="auto">
                    <a:xfrm>
                      <a:off x="0" y="0"/>
                      <a:ext cx="586740" cy="180975"/>
                    </a:xfrm>
                    <a:prstGeom prst="rect">
                      <a:avLst/>
                    </a:prstGeom>
                    <a:noFill/>
                    <a:ln w="9525">
                      <a:noFill/>
                      <a:miter lim="800000"/>
                      <a:headEnd/>
                      <a:tailEnd/>
                    </a:ln>
                  </pic:spPr>
                </pic:pic>
              </a:graphicData>
            </a:graphic>
          </wp:inline>
        </w:drawing>
      </w:r>
      <w:r w:rsidR="00F34ACB">
        <w:t xml:space="preserve"> file</w:t>
      </w:r>
      <w:r w:rsidR="00991CD3">
        <w:t>s for the model and profile</w:t>
      </w:r>
      <w:r w:rsidR="00F34ACB">
        <w:t>.</w:t>
      </w:r>
    </w:p>
    <w:p w14:paraId="27502E3A" w14:textId="77777777" w:rsidR="00F34ACB" w:rsidRDefault="00F34ACB" w:rsidP="00D361B0">
      <w:r>
        <w:t xml:space="preserve">Click </w:t>
      </w:r>
      <w:r w:rsidR="00AA09C2" w:rsidRPr="007B68DD">
        <w:rPr>
          <w:noProof/>
          <w:lang w:val="de-DE" w:eastAsia="de-DE"/>
        </w:rPr>
        <w:drawing>
          <wp:inline distT="0" distB="0" distL="0" distR="0" wp14:anchorId="694601FF" wp14:editId="3DC7792A">
            <wp:extent cx="678792" cy="189274"/>
            <wp:effectExtent l="19050" t="0" r="7008" b="0"/>
            <wp:docPr id="223" name="Bild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1"/>
                    <a:srcRect/>
                    <a:stretch>
                      <a:fillRect/>
                    </a:stretch>
                  </pic:blipFill>
                  <pic:spPr bwMode="auto">
                    <a:xfrm>
                      <a:off x="0" y="0"/>
                      <a:ext cx="680236" cy="189677"/>
                    </a:xfrm>
                    <a:prstGeom prst="rect">
                      <a:avLst/>
                    </a:prstGeom>
                    <a:noFill/>
                    <a:ln w="9525">
                      <a:noFill/>
                      <a:miter lim="800000"/>
                      <a:headEnd/>
                      <a:tailEnd/>
                    </a:ln>
                  </pic:spPr>
                </pic:pic>
              </a:graphicData>
            </a:graphic>
          </wp:inline>
        </w:drawing>
      </w:r>
      <w:r>
        <w:t xml:space="preserve"> and then point via </w:t>
      </w:r>
      <w:r w:rsidR="00AA09C2" w:rsidRPr="007B68DD">
        <w:rPr>
          <w:noProof/>
          <w:lang w:val="de-DE" w:eastAsia="de-DE"/>
        </w:rPr>
        <w:drawing>
          <wp:inline distT="0" distB="0" distL="0" distR="0" wp14:anchorId="28801ED2" wp14:editId="562B1A9B">
            <wp:extent cx="705569" cy="198709"/>
            <wp:effectExtent l="19050" t="0" r="0" b="0"/>
            <wp:docPr id="288" name="Bild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2"/>
                    <a:srcRect/>
                    <a:stretch>
                      <a:fillRect/>
                    </a:stretch>
                  </pic:blipFill>
                  <pic:spPr bwMode="auto">
                    <a:xfrm>
                      <a:off x="0" y="0"/>
                      <a:ext cx="705637" cy="198728"/>
                    </a:xfrm>
                    <a:prstGeom prst="rect">
                      <a:avLst/>
                    </a:prstGeom>
                    <a:noFill/>
                    <a:ln w="9525">
                      <a:noFill/>
                      <a:miter lim="800000"/>
                      <a:headEnd/>
                      <a:tailEnd/>
                    </a:ln>
                  </pic:spPr>
                </pic:pic>
              </a:graphicData>
            </a:graphic>
          </wp:inline>
        </w:drawing>
      </w:r>
      <w:r>
        <w:t xml:space="preserve"> to the </w:t>
      </w:r>
      <w:r w:rsidR="007501FA">
        <w:t xml:space="preserve">zip file downloaded in </w:t>
      </w:r>
      <w:r w:rsidR="000B3C89">
        <w:t xml:space="preserve">step </w:t>
      </w:r>
      <w:r w:rsidR="007501FA">
        <w:t>1</w:t>
      </w:r>
      <w:r>
        <w:t>.</w:t>
      </w:r>
    </w:p>
    <w:p w14:paraId="4A0A2FAD" w14:textId="77777777" w:rsidR="00A9131A" w:rsidRDefault="00370018" w:rsidP="00D361B0">
      <w:r>
        <w:t>The Xxx</w:t>
      </w:r>
      <w:r w:rsidR="00A9131A">
        <w:t xml:space="preserve">Model </w:t>
      </w:r>
      <w:r>
        <w:t>is</w:t>
      </w:r>
      <w:r w:rsidR="00A9131A">
        <w:t xml:space="preserve"> already selected in the Projects </w:t>
      </w:r>
      <w:r w:rsidR="007577DD">
        <w:t>box</w:t>
      </w:r>
      <w:r w:rsidR="00A9131A">
        <w:t>.</w:t>
      </w:r>
    </w:p>
    <w:p w14:paraId="03D3E591" w14:textId="77777777" w:rsidR="00991CD3" w:rsidRDefault="0093284C" w:rsidP="00991CD3">
      <w:pPr>
        <w:jc w:val="center"/>
      </w:pPr>
      <w:r>
        <w:rPr>
          <w:noProof/>
          <w:lang w:val="de-DE" w:eastAsia="de-DE"/>
        </w:rPr>
        <w:lastRenderedPageBreak/>
        <w:drawing>
          <wp:inline distT="0" distB="0" distL="0" distR="0" wp14:anchorId="4EA88E9D" wp14:editId="337402DD">
            <wp:extent cx="5314950" cy="5629275"/>
            <wp:effectExtent l="19050" t="0" r="0" b="0"/>
            <wp:docPr id="78"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2"/>
                    <a:srcRect/>
                    <a:stretch>
                      <a:fillRect/>
                    </a:stretch>
                  </pic:blipFill>
                  <pic:spPr bwMode="auto">
                    <a:xfrm>
                      <a:off x="0" y="0"/>
                      <a:ext cx="5314950" cy="5629275"/>
                    </a:xfrm>
                    <a:prstGeom prst="rect">
                      <a:avLst/>
                    </a:prstGeom>
                    <a:noFill/>
                    <a:ln w="9525">
                      <a:noFill/>
                      <a:miter lim="800000"/>
                      <a:headEnd/>
                      <a:tailEnd/>
                    </a:ln>
                  </pic:spPr>
                </pic:pic>
              </a:graphicData>
            </a:graphic>
          </wp:inline>
        </w:drawing>
      </w:r>
    </w:p>
    <w:p w14:paraId="731AA212" w14:textId="31B1FB4A" w:rsidR="00991CD3" w:rsidRDefault="00991CD3" w:rsidP="00961D9C">
      <w:pPr>
        <w:pStyle w:val="FigureCaption"/>
      </w:pPr>
      <w:bookmarkStart w:id="459" w:name="_Toc413946642"/>
      <w:bookmarkStart w:id="460" w:name="_Toc511379082"/>
      <w:bookmarkStart w:id="461" w:name="_Toc520987259"/>
      <w:r>
        <w:t xml:space="preserve">Figure </w:t>
      </w:r>
      <w:r w:rsidR="00ED391E">
        <w:fldChar w:fldCharType="begin"/>
      </w:r>
      <w:r w:rsidR="00670105">
        <w:instrText xml:space="preserve"> STYLEREF 1 \s </w:instrText>
      </w:r>
      <w:r w:rsidR="00ED391E">
        <w:fldChar w:fldCharType="separate"/>
      </w:r>
      <w:r w:rsidR="00D4118B">
        <w:rPr>
          <w:noProof/>
        </w:rPr>
        <w:t>6</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37</w:t>
      </w:r>
      <w:r w:rsidR="00ED391E">
        <w:fldChar w:fldCharType="end"/>
      </w:r>
      <w:r>
        <w:t xml:space="preserve">: </w:t>
      </w:r>
      <w:r w:rsidR="0003195C">
        <w:t>Importing</w:t>
      </w:r>
      <w:r w:rsidRPr="00991CD3">
        <w:t xml:space="preserve"> the </w:t>
      </w:r>
      <w:r w:rsidR="00370018">
        <w:t>Xxx</w:t>
      </w:r>
      <w:r w:rsidRPr="00991CD3">
        <w:t>Model in</w:t>
      </w:r>
      <w:r w:rsidR="0003195C">
        <w:t>to</w:t>
      </w:r>
      <w:r w:rsidRPr="00991CD3">
        <w:t xml:space="preserve"> Papyrus </w:t>
      </w:r>
      <w:r>
        <w:t>(2)</w:t>
      </w:r>
      <w:bookmarkEnd w:id="459"/>
      <w:bookmarkEnd w:id="460"/>
      <w:bookmarkEnd w:id="461"/>
    </w:p>
    <w:p w14:paraId="5FC887CB" w14:textId="77777777" w:rsidR="00A9131A" w:rsidRDefault="00A9131A" w:rsidP="00A9131A">
      <w:r>
        <w:t xml:space="preserve">Click </w:t>
      </w:r>
      <w:r w:rsidR="00AA09C2">
        <w:rPr>
          <w:noProof/>
          <w:lang w:val="de-DE" w:eastAsia="de-DE"/>
        </w:rPr>
        <w:drawing>
          <wp:inline distT="0" distB="0" distL="0" distR="0" wp14:anchorId="049EAC5C" wp14:editId="5646F141">
            <wp:extent cx="688316" cy="193850"/>
            <wp:effectExtent l="19050" t="0" r="0" b="0"/>
            <wp:docPr id="297" name="Bild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8"/>
                    <a:srcRect/>
                    <a:stretch>
                      <a:fillRect/>
                    </a:stretch>
                  </pic:blipFill>
                  <pic:spPr bwMode="auto">
                    <a:xfrm>
                      <a:off x="0" y="0"/>
                      <a:ext cx="688382" cy="193869"/>
                    </a:xfrm>
                    <a:prstGeom prst="rect">
                      <a:avLst/>
                    </a:prstGeom>
                    <a:noFill/>
                    <a:ln w="9525">
                      <a:noFill/>
                      <a:miter lim="800000"/>
                      <a:headEnd/>
                      <a:tailEnd/>
                    </a:ln>
                  </pic:spPr>
                </pic:pic>
              </a:graphicData>
            </a:graphic>
          </wp:inline>
        </w:drawing>
      </w:r>
      <w:r>
        <w:t>.</w:t>
      </w:r>
    </w:p>
    <w:p w14:paraId="2B0E6F4F" w14:textId="77777777" w:rsidR="0062392F" w:rsidRDefault="0062392F" w:rsidP="00681D6B"/>
    <w:p w14:paraId="63D0E723" w14:textId="49D72180" w:rsidR="00563203" w:rsidRDefault="00563203" w:rsidP="00DF621F">
      <w:pPr>
        <w:pStyle w:val="berschrift1"/>
      </w:pPr>
      <w:bookmarkStart w:id="462" w:name="_Toc434504808"/>
      <w:bookmarkStart w:id="463" w:name="_Toc434505255"/>
      <w:bookmarkStart w:id="464" w:name="_Toc511379163"/>
      <w:bookmarkStart w:id="465" w:name="_Toc520987148"/>
      <w:r>
        <w:t>Using Papyrus</w:t>
      </w:r>
      <w:bookmarkEnd w:id="314"/>
      <w:bookmarkEnd w:id="462"/>
      <w:bookmarkEnd w:id="463"/>
      <w:bookmarkEnd w:id="464"/>
      <w:bookmarkEnd w:id="465"/>
    </w:p>
    <w:p w14:paraId="604027D1" w14:textId="77777777" w:rsidR="00667B70" w:rsidRDefault="00667B70" w:rsidP="00667B70">
      <w:pPr>
        <w:pStyle w:val="berschrift2"/>
      </w:pPr>
      <w:bookmarkStart w:id="466" w:name="_Toc434504809"/>
      <w:bookmarkStart w:id="467" w:name="_Toc434505256"/>
      <w:bookmarkStart w:id="468" w:name="_Toc511379164"/>
      <w:bookmarkStart w:id="469" w:name="_Toc520987149"/>
      <w:r>
        <w:t>Illustrative Profile and Model</w:t>
      </w:r>
      <w:bookmarkEnd w:id="466"/>
      <w:bookmarkEnd w:id="467"/>
      <w:bookmarkEnd w:id="468"/>
      <w:bookmarkEnd w:id="469"/>
    </w:p>
    <w:p w14:paraId="184471AB" w14:textId="77777777" w:rsidR="00667B70" w:rsidRDefault="00C744FE" w:rsidP="00667B70">
      <w:r>
        <w:t xml:space="preserve">This guideline document uses an </w:t>
      </w:r>
      <w:r w:rsidR="00667B70">
        <w:t>illustrative UML profile and a</w:t>
      </w:r>
      <w:r>
        <w:t>n illustrative core-model and sub-model to explain the handling of Papyrus.</w:t>
      </w:r>
    </w:p>
    <w:p w14:paraId="14C96073" w14:textId="6C07BEA3" w:rsidR="00C744FE" w:rsidRDefault="00FF3E5A" w:rsidP="00FF3E5A">
      <w:r>
        <w:lastRenderedPageBreak/>
        <w:t xml:space="preserve">UML artifacts are defined by </w:t>
      </w:r>
      <w:r w:rsidR="00906B08">
        <w:t>their</w:t>
      </w:r>
      <w:r>
        <w:t xml:space="preserve"> properties (i.e., a kind of Meta Model). Standard properties are defined by the UML Specification </w:t>
      </w:r>
      <w:r w:rsidR="00ED391E">
        <w:fldChar w:fldCharType="begin"/>
      </w:r>
      <w:r w:rsidR="00BC64C6">
        <w:instrText xml:space="preserve"> REF _Ref397424717 \r \h </w:instrText>
      </w:r>
      <w:r w:rsidR="00ED391E">
        <w:fldChar w:fldCharType="separate"/>
      </w:r>
      <w:r w:rsidR="00D4118B">
        <w:t>[3]</w:t>
      </w:r>
      <w:r w:rsidR="00ED391E">
        <w:fldChar w:fldCharType="end"/>
      </w:r>
      <w:r w:rsidR="00BC64C6">
        <w:t xml:space="preserve"> which are </w:t>
      </w:r>
      <w:r w:rsidR="00C66D12">
        <w:t xml:space="preserve">usually already </w:t>
      </w:r>
      <w:r w:rsidR="00BC64C6">
        <w:t>supported by the UML t</w:t>
      </w:r>
      <w:r>
        <w:t>ool (</w:t>
      </w:r>
      <w:r w:rsidR="00C66D12">
        <w:t xml:space="preserve">e.g., </w:t>
      </w:r>
      <w:r>
        <w:t>Papyrus)</w:t>
      </w:r>
      <w:r w:rsidR="00C66D12">
        <w:t xml:space="preserve">. </w:t>
      </w:r>
      <w:r>
        <w:t xml:space="preserve">Additional specific properties </w:t>
      </w:r>
      <w:r w:rsidR="00C66D12">
        <w:t xml:space="preserve">are defined in a </w:t>
      </w:r>
      <w:r>
        <w:t>UML Profile</w:t>
      </w:r>
      <w:r w:rsidR="00C66D12">
        <w:t xml:space="preserve"> (model).</w:t>
      </w:r>
      <w:r w:rsidR="001D12FE">
        <w:br/>
        <w:t xml:space="preserve">The UML Guidelines document </w:t>
      </w:r>
      <w:r w:rsidR="00ED391E">
        <w:fldChar w:fldCharType="begin"/>
      </w:r>
      <w:r w:rsidR="001D12FE">
        <w:instrText xml:space="preserve"> REF _Ref397425692 \r \h </w:instrText>
      </w:r>
      <w:r w:rsidR="00ED391E">
        <w:fldChar w:fldCharType="separate"/>
      </w:r>
      <w:r w:rsidR="00D4118B">
        <w:t>[4]</w:t>
      </w:r>
      <w:r w:rsidR="00ED391E">
        <w:fldChar w:fldCharType="end"/>
      </w:r>
      <w:r w:rsidR="001D12FE">
        <w:t xml:space="preserve"> describes the additional properties in detail.</w:t>
      </w:r>
    </w:p>
    <w:p w14:paraId="0C85DF84" w14:textId="77777777" w:rsidR="00C66D12" w:rsidRDefault="00C66D12" w:rsidP="00FF3E5A"/>
    <w:p w14:paraId="06DC863A" w14:textId="77777777" w:rsidR="00C744FE" w:rsidRDefault="00C744FE" w:rsidP="00C744FE">
      <w:pPr>
        <w:jc w:val="center"/>
        <w:rPr>
          <w:noProof/>
          <w:lang w:val="de-DE" w:eastAsia="de-DE"/>
        </w:rPr>
      </w:pPr>
      <w:r>
        <w:rPr>
          <w:noProof/>
          <w:lang w:val="de-DE" w:eastAsia="de-DE"/>
        </w:rPr>
        <w:drawing>
          <wp:inline distT="0" distB="0" distL="0" distR="0" wp14:anchorId="7AA22E6A" wp14:editId="3ADB969D">
            <wp:extent cx="4268278" cy="2045307"/>
            <wp:effectExtent l="19050" t="0" r="0" b="0"/>
            <wp:docPr id="99" name="Bild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3"/>
                    <a:srcRect/>
                    <a:stretch>
                      <a:fillRect/>
                    </a:stretch>
                  </pic:blipFill>
                  <pic:spPr bwMode="auto">
                    <a:xfrm>
                      <a:off x="0" y="0"/>
                      <a:ext cx="4271294" cy="2046752"/>
                    </a:xfrm>
                    <a:prstGeom prst="rect">
                      <a:avLst/>
                    </a:prstGeom>
                    <a:noFill/>
                    <a:ln w="9525">
                      <a:noFill/>
                      <a:miter lim="800000"/>
                      <a:headEnd/>
                      <a:tailEnd/>
                    </a:ln>
                  </pic:spPr>
                </pic:pic>
              </a:graphicData>
            </a:graphic>
          </wp:inline>
        </w:drawing>
      </w:r>
    </w:p>
    <w:p w14:paraId="5516062F" w14:textId="70AE683E" w:rsidR="00C744FE" w:rsidRDefault="00C744FE" w:rsidP="00961D9C">
      <w:pPr>
        <w:pStyle w:val="FigureCaption"/>
      </w:pPr>
      <w:bookmarkStart w:id="470" w:name="_Ref395270343"/>
      <w:bookmarkStart w:id="471" w:name="_Toc511379083"/>
      <w:bookmarkStart w:id="472" w:name="_Toc520987260"/>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1</w:t>
      </w:r>
      <w:r w:rsidR="00ED391E">
        <w:fldChar w:fldCharType="end"/>
      </w:r>
      <w:bookmarkEnd w:id="470"/>
      <w:r>
        <w:t xml:space="preserve">: </w:t>
      </w:r>
      <w:r w:rsidR="00A6720B">
        <w:t>Illustrative UML P</w:t>
      </w:r>
      <w:r w:rsidR="00A6720B" w:rsidRPr="00A6720B">
        <w:t>rofile</w:t>
      </w:r>
      <w:bookmarkEnd w:id="471"/>
      <w:bookmarkEnd w:id="472"/>
    </w:p>
    <w:p w14:paraId="48F80BDF" w14:textId="77777777" w:rsidR="00C744FE" w:rsidRPr="00667B70" w:rsidRDefault="00A6720B" w:rsidP="00667B70">
      <w:r>
        <w:t>The AdditionalClassProperties stereotype adds properties classProperty1 and classProperty2 to the object classes in the model. The extension relationship has been defined as “required” which adds the additional properties to all object classes</w:t>
      </w:r>
      <w:r w:rsidR="00157722">
        <w:t xml:space="preserve">; i.e., </w:t>
      </w:r>
      <w:r w:rsidR="00157722" w:rsidRPr="00157722">
        <w:t>for every class created</w:t>
      </w:r>
      <w:r w:rsidR="00906B08">
        <w:t>,</w:t>
      </w:r>
      <w:r w:rsidR="00157722" w:rsidRPr="00157722">
        <w:t xml:space="preserve"> the </w:t>
      </w:r>
      <w:r w:rsidR="00157722">
        <w:t>A</w:t>
      </w:r>
      <w:r w:rsidR="00157722" w:rsidRPr="00157722">
        <w:t>dditionalClassProperties stereotype will be present by default</w:t>
      </w:r>
      <w:r>
        <w:t>.</w:t>
      </w:r>
    </w:p>
    <w:p w14:paraId="6EEC38D5" w14:textId="77777777" w:rsidR="00A6720B" w:rsidRDefault="006C500F" w:rsidP="00A6720B">
      <w:r>
        <w:t xml:space="preserve">The AdditionalAttributeProperties stereotype </w:t>
      </w:r>
      <w:r w:rsidR="00A6720B">
        <w:t xml:space="preserve">adds properties attributeProperty1 and attributeProperty2 to the </w:t>
      </w:r>
      <w:r w:rsidR="008352CE">
        <w:t>attributes</w:t>
      </w:r>
      <w:r w:rsidR="00A6720B">
        <w:t xml:space="preserve"> in the model. The extension relationship has been defined as “required”</w:t>
      </w:r>
      <w:r w:rsidR="00500119">
        <w:t>,</w:t>
      </w:r>
      <w:r w:rsidR="00A6720B">
        <w:t xml:space="preserve"> which adds the additional properties to all </w:t>
      </w:r>
      <w:r w:rsidR="008352CE">
        <w:t>attributes</w:t>
      </w:r>
      <w:r w:rsidR="00157722">
        <w:t xml:space="preserve">; i.e., </w:t>
      </w:r>
      <w:r w:rsidR="00157722" w:rsidRPr="00157722">
        <w:t xml:space="preserve">for every </w:t>
      </w:r>
      <w:r w:rsidR="00157722">
        <w:t>attribute</w:t>
      </w:r>
      <w:r w:rsidR="00157722" w:rsidRPr="00157722">
        <w:t xml:space="preserve"> created</w:t>
      </w:r>
      <w:r w:rsidR="00906B08">
        <w:t>,</w:t>
      </w:r>
      <w:r w:rsidR="00157722" w:rsidRPr="00157722">
        <w:t xml:space="preserve"> the </w:t>
      </w:r>
      <w:r w:rsidR="00157722">
        <w:t>A</w:t>
      </w:r>
      <w:r w:rsidR="00157722" w:rsidRPr="00157722">
        <w:t>dditional</w:t>
      </w:r>
      <w:r w:rsidR="00157722">
        <w:t>Attribute</w:t>
      </w:r>
      <w:r w:rsidR="00157722" w:rsidRPr="00157722">
        <w:t>Properties stereotype will be present by default</w:t>
      </w:r>
      <w:r w:rsidR="00A6720B">
        <w:t>.</w:t>
      </w:r>
    </w:p>
    <w:p w14:paraId="774D46E0" w14:textId="77777777" w:rsidR="008352CE" w:rsidRDefault="008352CE" w:rsidP="00A6720B">
      <w:r>
        <w:t xml:space="preserve">The PassedByReference stereotype identifies an attribute </w:t>
      </w:r>
      <w:r w:rsidR="00011935">
        <w:t xml:space="preserve">or an operation parameter </w:t>
      </w:r>
      <w:r>
        <w:t>being passed by value or passed by reference. The extension relationship has not been defined as “required”</w:t>
      </w:r>
      <w:r w:rsidR="00500119">
        <w:t>,</w:t>
      </w:r>
      <w:r>
        <w:t xml:space="preserve"> which means that the stereotype has to be associated to the attribute on a case by case basis.</w:t>
      </w:r>
      <w:r w:rsidR="00011935">
        <w:br/>
        <w:t>Note:</w:t>
      </w:r>
      <w:r w:rsidR="00011935">
        <w:br/>
      </w:r>
      <w:r w:rsidR="00DD6C44">
        <w:t xml:space="preserve">Only those attributes </w:t>
      </w:r>
      <w:r w:rsidR="00011935">
        <w:t xml:space="preserve">and operation parameters </w:t>
      </w:r>
      <w:r w:rsidR="00DD6C44">
        <w:t>that refer to object classes may have the PassedByReference stereotype.</w:t>
      </w:r>
    </w:p>
    <w:p w14:paraId="6AA4F72F" w14:textId="77777777" w:rsidR="008352CE" w:rsidRDefault="008352CE" w:rsidP="00A6720B"/>
    <w:p w14:paraId="55ABB0FF" w14:textId="77777777" w:rsidR="008352CE" w:rsidRDefault="000504A8" w:rsidP="00A6720B">
      <w:r>
        <w:rPr>
          <w:noProof/>
          <w:lang w:val="de-DE" w:eastAsia="de-DE"/>
        </w:rPr>
        <w:drawing>
          <wp:inline distT="0" distB="0" distL="0" distR="0" wp14:anchorId="152DD37D" wp14:editId="1A171CB5">
            <wp:extent cx="5948089" cy="1613140"/>
            <wp:effectExtent l="19050" t="0" r="0" b="0"/>
            <wp:docPr id="105" name="Bild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4"/>
                    <a:srcRect/>
                    <a:stretch>
                      <a:fillRect/>
                    </a:stretch>
                  </pic:blipFill>
                  <pic:spPr bwMode="auto">
                    <a:xfrm>
                      <a:off x="0" y="0"/>
                      <a:ext cx="5962941" cy="1617168"/>
                    </a:xfrm>
                    <a:prstGeom prst="rect">
                      <a:avLst/>
                    </a:prstGeom>
                    <a:noFill/>
                    <a:ln w="9525">
                      <a:noFill/>
                      <a:miter lim="800000"/>
                      <a:headEnd/>
                      <a:tailEnd/>
                    </a:ln>
                  </pic:spPr>
                </pic:pic>
              </a:graphicData>
            </a:graphic>
          </wp:inline>
        </w:drawing>
      </w:r>
    </w:p>
    <w:p w14:paraId="36B20832" w14:textId="0F2ACB73" w:rsidR="000504A8" w:rsidRDefault="000504A8" w:rsidP="00961D9C">
      <w:pPr>
        <w:pStyle w:val="FigureCaption"/>
      </w:pPr>
      <w:bookmarkStart w:id="473" w:name="_Toc511379084"/>
      <w:bookmarkStart w:id="474" w:name="_Toc520987261"/>
      <w:r>
        <w:lastRenderedPageBreak/>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w:t>
      </w:r>
      <w:r w:rsidR="00ED391E">
        <w:fldChar w:fldCharType="end"/>
      </w:r>
      <w:r>
        <w:t>: Illustrative Core Model</w:t>
      </w:r>
      <w:bookmarkEnd w:id="473"/>
      <w:bookmarkEnd w:id="474"/>
    </w:p>
    <w:p w14:paraId="66F12CAB" w14:textId="77777777" w:rsidR="008352CE" w:rsidRDefault="000504A8" w:rsidP="00A6720B">
      <w:r>
        <w:t>The initial core model contains a super-class and two sub-classes</w:t>
      </w:r>
      <w:r w:rsidR="005F6557">
        <w:t>.</w:t>
      </w:r>
    </w:p>
    <w:p w14:paraId="4D4B9967" w14:textId="5EF8A1A1" w:rsidR="006F1412" w:rsidRDefault="005F6557" w:rsidP="006F1412">
      <w:r>
        <w:t xml:space="preserve">The profile from </w:t>
      </w:r>
      <w:r w:rsidR="00ED391E">
        <w:fldChar w:fldCharType="begin"/>
      </w:r>
      <w:r>
        <w:instrText xml:space="preserve"> REF _Ref395270343 \h </w:instrText>
      </w:r>
      <w:r w:rsidR="00ED391E">
        <w:fldChar w:fldCharType="separate"/>
      </w:r>
      <w:r w:rsidR="00D4118B">
        <w:t xml:space="preserve">Figure </w:t>
      </w:r>
      <w:r w:rsidR="00D4118B">
        <w:rPr>
          <w:noProof/>
        </w:rPr>
        <w:t>7</w:t>
      </w:r>
      <w:r w:rsidR="00D4118B">
        <w:noBreakHyphen/>
      </w:r>
      <w:r w:rsidR="00D4118B">
        <w:rPr>
          <w:noProof/>
        </w:rPr>
        <w:t>1</w:t>
      </w:r>
      <w:r w:rsidR="00ED391E">
        <w:fldChar w:fldCharType="end"/>
      </w:r>
      <w:r>
        <w:t xml:space="preserve"> is associated to the model.</w:t>
      </w:r>
      <w:r w:rsidR="00C66D12">
        <w:t xml:space="preserve"> This adds the additional properties to the artifacts in the model</w:t>
      </w:r>
      <w:r w:rsidR="00860006">
        <w:t xml:space="preserve"> or allows </w:t>
      </w:r>
      <w:r w:rsidR="00500119">
        <w:t>their use</w:t>
      </w:r>
      <w:r w:rsidR="00860006">
        <w:t xml:space="preserve"> in the model respectively</w:t>
      </w:r>
      <w:r w:rsidR="00C66D12">
        <w:t>.</w:t>
      </w:r>
    </w:p>
    <w:p w14:paraId="6848D2DE" w14:textId="77777777" w:rsidR="005F6557" w:rsidRDefault="009C54AA" w:rsidP="00A6720B">
      <w:r>
        <w:t>It is possible to</w:t>
      </w:r>
      <w:r w:rsidR="000C5ADB">
        <w:t xml:space="preserve"> check if </w:t>
      </w:r>
      <w:r w:rsidR="00500119" w:rsidRPr="00500119">
        <w:t xml:space="preserve">a profile is associated to the model (and which one) </w:t>
      </w:r>
      <w:r w:rsidR="000C5ADB">
        <w:t>by</w:t>
      </w:r>
      <w:r w:rsidR="006F1412">
        <w:t xml:space="preserve"> click</w:t>
      </w:r>
      <w:r w:rsidR="000C5ADB">
        <w:t>ing</w:t>
      </w:r>
      <w:r w:rsidR="006F1412">
        <w:t xml:space="preserve"> on </w:t>
      </w:r>
      <w:r w:rsidR="00B274EF">
        <w:rPr>
          <w:noProof/>
          <w:lang w:val="de-DE" w:eastAsia="de-DE"/>
        </w:rPr>
        <w:drawing>
          <wp:inline distT="0" distB="0" distL="0" distR="0" wp14:anchorId="03B50B5F" wp14:editId="5381F727">
            <wp:extent cx="758825" cy="180975"/>
            <wp:effectExtent l="19050" t="0" r="3175" b="0"/>
            <wp:docPr id="262"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5"/>
                    <a:srcRect/>
                    <a:stretch>
                      <a:fillRect/>
                    </a:stretch>
                  </pic:blipFill>
                  <pic:spPr bwMode="auto">
                    <a:xfrm>
                      <a:off x="0" y="0"/>
                      <a:ext cx="758825" cy="180975"/>
                    </a:xfrm>
                    <a:prstGeom prst="rect">
                      <a:avLst/>
                    </a:prstGeom>
                    <a:noFill/>
                    <a:ln w="9525">
                      <a:noFill/>
                      <a:miter lim="800000"/>
                      <a:headEnd/>
                      <a:tailEnd/>
                    </a:ln>
                  </pic:spPr>
                </pic:pic>
              </a:graphicData>
            </a:graphic>
          </wp:inline>
        </w:drawing>
      </w:r>
      <w:r w:rsidR="006F1412">
        <w:t xml:space="preserve"> inside the </w:t>
      </w:r>
      <w:r w:rsidR="00693176">
        <w:rPr>
          <w:noProof/>
          <w:lang w:val="de-DE" w:eastAsia="de-DE"/>
        </w:rPr>
        <w:drawing>
          <wp:inline distT="0" distB="0" distL="0" distR="0" wp14:anchorId="3BF3837C" wp14:editId="0808109B">
            <wp:extent cx="1164590" cy="155575"/>
            <wp:effectExtent l="19050" t="0" r="0" b="0"/>
            <wp:docPr id="212" name="Bild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3"/>
                    <a:srcRect/>
                    <a:stretch>
                      <a:fillRect/>
                    </a:stretch>
                  </pic:blipFill>
                  <pic:spPr bwMode="auto">
                    <a:xfrm>
                      <a:off x="0" y="0"/>
                      <a:ext cx="1164590" cy="155575"/>
                    </a:xfrm>
                    <a:prstGeom prst="rect">
                      <a:avLst/>
                    </a:prstGeom>
                    <a:noFill/>
                    <a:ln w="9525">
                      <a:noFill/>
                      <a:miter lim="800000"/>
                      <a:headEnd/>
                      <a:tailEnd/>
                    </a:ln>
                  </pic:spPr>
                </pic:pic>
              </a:graphicData>
            </a:graphic>
          </wp:inline>
        </w:drawing>
      </w:r>
      <w:r w:rsidR="00754FAB">
        <w:t xml:space="preserve"> and then click the </w:t>
      </w:r>
      <w:r w:rsidR="00693176">
        <w:rPr>
          <w:noProof/>
          <w:lang w:val="de-DE" w:eastAsia="de-DE"/>
        </w:rPr>
        <w:drawing>
          <wp:inline distT="0" distB="0" distL="0" distR="0" wp14:anchorId="3871B4A5" wp14:editId="7D2BE977">
            <wp:extent cx="379730" cy="146685"/>
            <wp:effectExtent l="19050" t="0" r="1270" b="0"/>
            <wp:docPr id="209" name="Bild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6"/>
                    <a:srcRect/>
                    <a:stretch>
                      <a:fillRect/>
                    </a:stretch>
                  </pic:blipFill>
                  <pic:spPr bwMode="auto">
                    <a:xfrm>
                      <a:off x="0" y="0"/>
                      <a:ext cx="379730" cy="146685"/>
                    </a:xfrm>
                    <a:prstGeom prst="rect">
                      <a:avLst/>
                    </a:prstGeom>
                    <a:noFill/>
                    <a:ln w="9525">
                      <a:noFill/>
                      <a:miter lim="800000"/>
                      <a:headEnd/>
                      <a:tailEnd/>
                    </a:ln>
                  </pic:spPr>
                </pic:pic>
              </a:graphicData>
            </a:graphic>
          </wp:inline>
        </w:drawing>
      </w:r>
      <w:r w:rsidR="00754FAB">
        <w:t xml:space="preserve"> tab of the </w:t>
      </w:r>
      <w:r w:rsidR="00693176">
        <w:rPr>
          <w:noProof/>
          <w:lang w:val="de-DE" w:eastAsia="de-DE"/>
        </w:rPr>
        <w:drawing>
          <wp:inline distT="0" distB="0" distL="0" distR="0" wp14:anchorId="18A87E08" wp14:editId="12F7BFDE">
            <wp:extent cx="888365" cy="155575"/>
            <wp:effectExtent l="19050" t="0" r="6985" b="0"/>
            <wp:docPr id="203" name="Bild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37"/>
                    <a:srcRect/>
                    <a:stretch>
                      <a:fillRect/>
                    </a:stretch>
                  </pic:blipFill>
                  <pic:spPr bwMode="auto">
                    <a:xfrm>
                      <a:off x="0" y="0"/>
                      <a:ext cx="888365" cy="155575"/>
                    </a:xfrm>
                    <a:prstGeom prst="rect">
                      <a:avLst/>
                    </a:prstGeom>
                    <a:noFill/>
                    <a:ln w="9525">
                      <a:noFill/>
                      <a:miter lim="800000"/>
                      <a:headEnd/>
                      <a:tailEnd/>
                    </a:ln>
                  </pic:spPr>
                </pic:pic>
              </a:graphicData>
            </a:graphic>
          </wp:inline>
        </w:drawing>
      </w:r>
      <w:r w:rsidR="00754FAB">
        <w:t xml:space="preserve"> </w:t>
      </w:r>
      <w:r w:rsidR="004667A0">
        <w:t>view</w:t>
      </w:r>
      <w:r w:rsidR="006F1412">
        <w:t>.</w:t>
      </w:r>
    </w:p>
    <w:p w14:paraId="4CCE6F4E" w14:textId="77777777" w:rsidR="005F6557" w:rsidRDefault="00B274EF" w:rsidP="00754FAB">
      <w:pPr>
        <w:jc w:val="center"/>
      </w:pPr>
      <w:r>
        <w:rPr>
          <w:noProof/>
          <w:lang w:val="de-DE" w:eastAsia="de-DE"/>
        </w:rPr>
        <w:drawing>
          <wp:inline distT="0" distB="0" distL="0" distR="0" wp14:anchorId="45885BA6" wp14:editId="1B30CB65">
            <wp:extent cx="5943600" cy="1265074"/>
            <wp:effectExtent l="19050" t="0" r="0" b="0"/>
            <wp:docPr id="263"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8"/>
                    <a:srcRect/>
                    <a:stretch>
                      <a:fillRect/>
                    </a:stretch>
                  </pic:blipFill>
                  <pic:spPr bwMode="auto">
                    <a:xfrm>
                      <a:off x="0" y="0"/>
                      <a:ext cx="5943600" cy="1265074"/>
                    </a:xfrm>
                    <a:prstGeom prst="rect">
                      <a:avLst/>
                    </a:prstGeom>
                    <a:noFill/>
                    <a:ln w="9525">
                      <a:noFill/>
                      <a:miter lim="800000"/>
                      <a:headEnd/>
                      <a:tailEnd/>
                    </a:ln>
                  </pic:spPr>
                </pic:pic>
              </a:graphicData>
            </a:graphic>
          </wp:inline>
        </w:drawing>
      </w:r>
    </w:p>
    <w:p w14:paraId="2690E951" w14:textId="7D1B3A26" w:rsidR="005F6557" w:rsidRDefault="005F6557" w:rsidP="00961D9C">
      <w:pPr>
        <w:pStyle w:val="FigureCaption"/>
      </w:pPr>
      <w:bookmarkStart w:id="475" w:name="_Toc511379085"/>
      <w:bookmarkStart w:id="476" w:name="_Toc520987262"/>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3</w:t>
      </w:r>
      <w:r w:rsidR="00ED391E">
        <w:fldChar w:fldCharType="end"/>
      </w:r>
      <w:r>
        <w:t xml:space="preserve">: Profile </w:t>
      </w:r>
      <w:r w:rsidR="00500119">
        <w:t>A</w:t>
      </w:r>
      <w:r>
        <w:t>ssociated to the Model</w:t>
      </w:r>
      <w:bookmarkEnd w:id="475"/>
      <w:bookmarkEnd w:id="476"/>
    </w:p>
    <w:p w14:paraId="20538412" w14:textId="77777777" w:rsidR="006B3001" w:rsidRDefault="006B3001" w:rsidP="006B3001"/>
    <w:p w14:paraId="3EFE707E" w14:textId="77777777" w:rsidR="00FE5C0D" w:rsidRDefault="006B3001" w:rsidP="0017523D">
      <w:pPr>
        <w:pStyle w:val="berschrift2"/>
      </w:pPr>
      <w:bookmarkStart w:id="477" w:name="_Ref396401472"/>
      <w:bookmarkStart w:id="478" w:name="_Toc434504810"/>
      <w:bookmarkStart w:id="479" w:name="_Toc434505257"/>
      <w:bookmarkStart w:id="480" w:name="_Toc511379165"/>
      <w:bookmarkStart w:id="481" w:name="_Toc520987150"/>
      <w:r>
        <w:t>Papyrus File Structure</w:t>
      </w:r>
      <w:bookmarkEnd w:id="477"/>
      <w:bookmarkEnd w:id="478"/>
      <w:bookmarkEnd w:id="479"/>
      <w:bookmarkEnd w:id="480"/>
      <w:bookmarkEnd w:id="481"/>
    </w:p>
    <w:p w14:paraId="422E7654" w14:textId="77777777" w:rsidR="005F6557" w:rsidRDefault="006B3001" w:rsidP="00A6720B">
      <w:r>
        <w:t>A Papyrus model is stored in three different files (.di, .notation, .uml):</w:t>
      </w:r>
    </w:p>
    <w:p w14:paraId="0B7E4538" w14:textId="77777777" w:rsidR="006B3001" w:rsidRDefault="004B68B9" w:rsidP="00860006">
      <w:pPr>
        <w:keepNext/>
        <w:jc w:val="center"/>
        <w:rPr>
          <w:noProof/>
          <w:lang w:val="de-DE" w:eastAsia="de-DE"/>
        </w:rPr>
      </w:pPr>
      <w:r>
        <w:rPr>
          <w:noProof/>
          <w:lang w:val="de-DE" w:eastAsia="de-DE"/>
        </w:rPr>
        <w:drawing>
          <wp:inline distT="0" distB="0" distL="0" distR="0" wp14:anchorId="39F79E3C" wp14:editId="6B7E34A4">
            <wp:extent cx="1200150" cy="828675"/>
            <wp:effectExtent l="19050" t="0" r="0" b="0"/>
            <wp:docPr id="6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a:srcRect/>
                    <a:stretch>
                      <a:fillRect/>
                    </a:stretch>
                  </pic:blipFill>
                  <pic:spPr bwMode="auto">
                    <a:xfrm>
                      <a:off x="0" y="0"/>
                      <a:ext cx="1200150" cy="828675"/>
                    </a:xfrm>
                    <a:prstGeom prst="rect">
                      <a:avLst/>
                    </a:prstGeom>
                    <a:noFill/>
                    <a:ln w="9525">
                      <a:noFill/>
                      <a:miter lim="800000"/>
                      <a:headEnd/>
                      <a:tailEnd/>
                    </a:ln>
                  </pic:spPr>
                </pic:pic>
              </a:graphicData>
            </a:graphic>
          </wp:inline>
        </w:drawing>
      </w:r>
      <w:r w:rsidR="00CD5AA2">
        <w:rPr>
          <w:noProof/>
          <w:lang w:val="de-DE" w:eastAsia="de-DE"/>
        </w:rPr>
        <w:tab/>
      </w:r>
      <w:r w:rsidR="00B274EF">
        <w:rPr>
          <w:noProof/>
          <w:lang w:val="de-DE" w:eastAsia="de-DE"/>
        </w:rPr>
        <w:drawing>
          <wp:inline distT="0" distB="0" distL="0" distR="0" wp14:anchorId="63B67767" wp14:editId="6A0FA61F">
            <wp:extent cx="1819910" cy="880110"/>
            <wp:effectExtent l="19050" t="0" r="8890" b="0"/>
            <wp:docPr id="267"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0"/>
                    <a:srcRect/>
                    <a:stretch>
                      <a:fillRect/>
                    </a:stretch>
                  </pic:blipFill>
                  <pic:spPr bwMode="auto">
                    <a:xfrm>
                      <a:off x="0" y="0"/>
                      <a:ext cx="1819910" cy="880110"/>
                    </a:xfrm>
                    <a:prstGeom prst="rect">
                      <a:avLst/>
                    </a:prstGeom>
                    <a:noFill/>
                    <a:ln w="9525">
                      <a:noFill/>
                      <a:miter lim="800000"/>
                      <a:headEnd/>
                      <a:tailEnd/>
                    </a:ln>
                  </pic:spPr>
                </pic:pic>
              </a:graphicData>
            </a:graphic>
          </wp:inline>
        </w:drawing>
      </w:r>
    </w:p>
    <w:p w14:paraId="06321A83" w14:textId="77777777" w:rsidR="00AD742C" w:rsidRPr="00AD742C" w:rsidRDefault="00AD742C" w:rsidP="00860006">
      <w:pPr>
        <w:keepNext/>
        <w:jc w:val="center"/>
        <w:rPr>
          <w:noProof/>
          <w:sz w:val="20"/>
          <w:lang w:eastAsia="de-DE"/>
        </w:rPr>
      </w:pPr>
      <w:r w:rsidRPr="00AD742C">
        <w:rPr>
          <w:noProof/>
          <w:sz w:val="20"/>
          <w:lang w:eastAsia="de-DE"/>
        </w:rPr>
        <w:t>(Structure on the file system (left</w:t>
      </w:r>
      <w:r>
        <w:rPr>
          <w:noProof/>
          <w:sz w:val="20"/>
          <w:lang w:eastAsia="de-DE"/>
        </w:rPr>
        <w:t xml:space="preserve"> side</w:t>
      </w:r>
      <w:r w:rsidRPr="00AD742C">
        <w:rPr>
          <w:noProof/>
          <w:sz w:val="20"/>
          <w:lang w:eastAsia="de-DE"/>
        </w:rPr>
        <w:t xml:space="preserve">); </w:t>
      </w:r>
      <w:r>
        <w:rPr>
          <w:noProof/>
          <w:sz w:val="20"/>
          <w:lang w:eastAsia="de-DE"/>
        </w:rPr>
        <w:t>s</w:t>
      </w:r>
      <w:r w:rsidRPr="00AD742C">
        <w:rPr>
          <w:noProof/>
          <w:sz w:val="20"/>
          <w:lang w:eastAsia="de-DE"/>
        </w:rPr>
        <w:t xml:space="preserve">tructure in the </w:t>
      </w:r>
      <w:r>
        <w:rPr>
          <w:noProof/>
          <w:sz w:val="20"/>
          <w:lang w:eastAsia="de-DE"/>
        </w:rPr>
        <w:t xml:space="preserve">Papyrus </w:t>
      </w:r>
      <w:r w:rsidRPr="00AD742C">
        <w:rPr>
          <w:noProof/>
          <w:sz w:val="20"/>
          <w:lang w:eastAsia="de-DE"/>
        </w:rPr>
        <w:t>Project Explorer (right</w:t>
      </w:r>
      <w:r>
        <w:rPr>
          <w:noProof/>
          <w:sz w:val="20"/>
          <w:lang w:eastAsia="de-DE"/>
        </w:rPr>
        <w:t xml:space="preserve"> side</w:t>
      </w:r>
      <w:r w:rsidRPr="00AD742C">
        <w:rPr>
          <w:noProof/>
          <w:sz w:val="20"/>
          <w:lang w:eastAsia="de-DE"/>
        </w:rPr>
        <w:t>))</w:t>
      </w:r>
    </w:p>
    <w:p w14:paraId="4B2FCAA9" w14:textId="4809C323" w:rsidR="006B3001" w:rsidRDefault="006B3001" w:rsidP="00961D9C">
      <w:pPr>
        <w:pStyle w:val="FigureCaption"/>
      </w:pPr>
      <w:bookmarkStart w:id="482" w:name="_Toc511379086"/>
      <w:bookmarkStart w:id="483" w:name="_Toc520987263"/>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4</w:t>
      </w:r>
      <w:r w:rsidR="00ED391E">
        <w:fldChar w:fldCharType="end"/>
      </w:r>
      <w:r>
        <w:t xml:space="preserve">: </w:t>
      </w:r>
      <w:r w:rsidR="00AD742C">
        <w:t>Papyrus File Structure</w:t>
      </w:r>
      <w:bookmarkEnd w:id="482"/>
      <w:bookmarkEnd w:id="483"/>
    </w:p>
    <w:p w14:paraId="037EA2A5" w14:textId="5997FF38" w:rsidR="006F5199" w:rsidRDefault="006F5199" w:rsidP="006F5199">
      <w:r>
        <w:t xml:space="preserve">As already mentioned in </w:t>
      </w:r>
      <w:r w:rsidR="00950A4C">
        <w:t>clause</w:t>
      </w:r>
      <w:r>
        <w:t xml:space="preserve"> </w:t>
      </w:r>
      <w:r w:rsidR="00ED391E">
        <w:fldChar w:fldCharType="begin"/>
      </w:r>
      <w:r>
        <w:instrText xml:space="preserve"> REF _Ref396401332 \r \h </w:instrText>
      </w:r>
      <w:r w:rsidR="00ED391E">
        <w:fldChar w:fldCharType="separate"/>
      </w:r>
      <w:r w:rsidR="00D4118B">
        <w:t>5.3</w:t>
      </w:r>
      <w:r w:rsidR="00ED391E">
        <w:fldChar w:fldCharType="end"/>
      </w:r>
      <w:r>
        <w:t>, a model cannot exist on its own in Papyrus. It has to be contained by a “project”.</w:t>
      </w:r>
      <w:r w:rsidRPr="004D603C">
        <w:t xml:space="preserve"> </w:t>
      </w:r>
      <w:r>
        <w:t>A project can contain many models (i.e.</w:t>
      </w:r>
      <w:r w:rsidR="00500119">
        <w:t>,</w:t>
      </w:r>
      <w:r>
        <w:t xml:space="preserve"> multiple sets </w:t>
      </w:r>
      <w:proofErr w:type="gramStart"/>
      <w:r>
        <w:t>of .di</w:t>
      </w:r>
      <w:proofErr w:type="gramEnd"/>
      <w:r>
        <w:t xml:space="preserve">, .notation, .uml files, as shown in </w:t>
      </w:r>
      <w:r w:rsidR="00ED391E">
        <w:fldChar w:fldCharType="begin"/>
      </w:r>
      <w:r>
        <w:instrText xml:space="preserve"> REF _Ref395785043 \h </w:instrText>
      </w:r>
      <w:r w:rsidR="00ED391E">
        <w:fldChar w:fldCharType="separate"/>
      </w:r>
      <w:r w:rsidR="00D4118B">
        <w:t xml:space="preserve">Figure </w:t>
      </w:r>
      <w:r w:rsidR="00D4118B">
        <w:rPr>
          <w:noProof/>
        </w:rPr>
        <w:t>7</w:t>
      </w:r>
      <w:r w:rsidR="00D4118B">
        <w:noBreakHyphen/>
      </w:r>
      <w:r w:rsidR="00D4118B">
        <w:rPr>
          <w:noProof/>
        </w:rPr>
        <w:t>5</w:t>
      </w:r>
      <w:r w:rsidR="00ED391E">
        <w:fldChar w:fldCharType="end"/>
      </w:r>
      <w:r>
        <w:t xml:space="preserve"> below). The .project file contains the information about the project.</w:t>
      </w:r>
    </w:p>
    <w:p w14:paraId="2C3240FA" w14:textId="77777777" w:rsidR="004833DB" w:rsidRDefault="004833DB" w:rsidP="00A6720B"/>
    <w:p w14:paraId="1EF370AB" w14:textId="77777777" w:rsidR="00FE5C0D" w:rsidRDefault="00537614" w:rsidP="0017523D">
      <w:pPr>
        <w:pStyle w:val="berschrift2"/>
      </w:pPr>
      <w:bookmarkStart w:id="484" w:name="_Toc434504811"/>
      <w:bookmarkStart w:id="485" w:name="_Toc434505258"/>
      <w:bookmarkStart w:id="486" w:name="_Toc511379166"/>
      <w:bookmarkStart w:id="487" w:name="_Toc520987151"/>
      <w:bookmarkStart w:id="488" w:name="_Ref81463069"/>
      <w:r>
        <w:t>Model Splitting</w:t>
      </w:r>
      <w:bookmarkEnd w:id="484"/>
      <w:bookmarkEnd w:id="485"/>
      <w:bookmarkEnd w:id="486"/>
      <w:bookmarkEnd w:id="487"/>
      <w:bookmarkEnd w:id="488"/>
    </w:p>
    <w:p w14:paraId="7C360C49" w14:textId="77777777" w:rsidR="009467A3" w:rsidRDefault="009467A3" w:rsidP="009467A3">
      <w:r>
        <w:t xml:space="preserve">Papyrus is able to split a UML model into different pieces (i.e., different files) allowing various teams to develop the model in </w:t>
      </w:r>
      <w:r w:rsidR="005F6557">
        <w:t xml:space="preserve">a </w:t>
      </w:r>
      <w:r>
        <w:t>collaborative manner. The model pieces can be edited independently of the core model and then be re-merged with the core model.</w:t>
      </w:r>
    </w:p>
    <w:p w14:paraId="40824741" w14:textId="77777777" w:rsidR="00667B70" w:rsidRDefault="00667B70" w:rsidP="009467A3"/>
    <w:p w14:paraId="60F45078" w14:textId="77777777" w:rsidR="00A54E06" w:rsidRDefault="009405E9" w:rsidP="00A54E06">
      <w:pPr>
        <w:jc w:val="center"/>
        <w:rPr>
          <w:noProof/>
          <w:lang w:val="de-DE" w:eastAsia="de-DE"/>
        </w:rPr>
      </w:pPr>
      <w:r>
        <w:rPr>
          <w:noProof/>
          <w:lang w:val="de-DE" w:eastAsia="de-DE"/>
        </w:rPr>
        <w:lastRenderedPageBreak/>
        <w:drawing>
          <wp:inline distT="0" distB="0" distL="0" distR="0" wp14:anchorId="7564EF31" wp14:editId="3C391546">
            <wp:extent cx="1619250" cy="2590800"/>
            <wp:effectExtent l="19050" t="0" r="0" b="0"/>
            <wp:docPr id="152"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1"/>
                    <a:srcRect/>
                    <a:stretch>
                      <a:fillRect/>
                    </a:stretch>
                  </pic:blipFill>
                  <pic:spPr bwMode="auto">
                    <a:xfrm>
                      <a:off x="0" y="0"/>
                      <a:ext cx="1619250" cy="2590800"/>
                    </a:xfrm>
                    <a:prstGeom prst="rect">
                      <a:avLst/>
                    </a:prstGeom>
                    <a:noFill/>
                    <a:ln w="9525">
                      <a:noFill/>
                      <a:miter lim="800000"/>
                      <a:headEnd/>
                      <a:tailEnd/>
                    </a:ln>
                  </pic:spPr>
                </pic:pic>
              </a:graphicData>
            </a:graphic>
          </wp:inline>
        </w:drawing>
      </w:r>
      <w:r w:rsidR="00A54E06">
        <w:rPr>
          <w:noProof/>
          <w:lang w:val="de-DE" w:eastAsia="de-DE"/>
        </w:rPr>
        <w:tab/>
      </w:r>
      <w:r>
        <w:rPr>
          <w:noProof/>
          <w:lang w:val="de-DE" w:eastAsia="de-DE"/>
        </w:rPr>
        <w:drawing>
          <wp:inline distT="0" distB="0" distL="0" distR="0" wp14:anchorId="74F1FC9D" wp14:editId="0274F93E">
            <wp:extent cx="1600200" cy="2914650"/>
            <wp:effectExtent l="19050" t="0" r="0" b="0"/>
            <wp:docPr id="148"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srcRect/>
                    <a:stretch>
                      <a:fillRect/>
                    </a:stretch>
                  </pic:blipFill>
                  <pic:spPr bwMode="auto">
                    <a:xfrm>
                      <a:off x="0" y="0"/>
                      <a:ext cx="1600200" cy="2914650"/>
                    </a:xfrm>
                    <a:prstGeom prst="rect">
                      <a:avLst/>
                    </a:prstGeom>
                    <a:noFill/>
                    <a:ln w="9525">
                      <a:noFill/>
                      <a:miter lim="800000"/>
                      <a:headEnd/>
                      <a:tailEnd/>
                    </a:ln>
                  </pic:spPr>
                </pic:pic>
              </a:graphicData>
            </a:graphic>
          </wp:inline>
        </w:drawing>
      </w:r>
    </w:p>
    <w:p w14:paraId="17BFECDA" w14:textId="77777777" w:rsidR="00A54E06" w:rsidRPr="00AD742C" w:rsidRDefault="00A54E06" w:rsidP="00A54E06">
      <w:pPr>
        <w:jc w:val="center"/>
        <w:rPr>
          <w:noProof/>
          <w:sz w:val="20"/>
          <w:lang w:eastAsia="de-DE"/>
        </w:rPr>
      </w:pPr>
      <w:r w:rsidRPr="00AD742C">
        <w:rPr>
          <w:noProof/>
          <w:sz w:val="20"/>
          <w:lang w:eastAsia="de-DE"/>
        </w:rPr>
        <w:t>(Structure on the file system (left</w:t>
      </w:r>
      <w:r>
        <w:rPr>
          <w:noProof/>
          <w:sz w:val="20"/>
          <w:lang w:eastAsia="de-DE"/>
        </w:rPr>
        <w:t xml:space="preserve"> side</w:t>
      </w:r>
      <w:r w:rsidRPr="00AD742C">
        <w:rPr>
          <w:noProof/>
          <w:sz w:val="20"/>
          <w:lang w:eastAsia="de-DE"/>
        </w:rPr>
        <w:t xml:space="preserve">); </w:t>
      </w:r>
      <w:r>
        <w:rPr>
          <w:noProof/>
          <w:sz w:val="20"/>
          <w:lang w:eastAsia="de-DE"/>
        </w:rPr>
        <w:t>s</w:t>
      </w:r>
      <w:r w:rsidRPr="00AD742C">
        <w:rPr>
          <w:noProof/>
          <w:sz w:val="20"/>
          <w:lang w:eastAsia="de-DE"/>
        </w:rPr>
        <w:t xml:space="preserve">tructure in the </w:t>
      </w:r>
      <w:r>
        <w:rPr>
          <w:noProof/>
          <w:sz w:val="20"/>
          <w:lang w:eastAsia="de-DE"/>
        </w:rPr>
        <w:t xml:space="preserve">Papyrus </w:t>
      </w:r>
      <w:r w:rsidRPr="00AD742C">
        <w:rPr>
          <w:noProof/>
          <w:sz w:val="20"/>
          <w:lang w:eastAsia="de-DE"/>
        </w:rPr>
        <w:t>Project Explorer (right</w:t>
      </w:r>
      <w:r>
        <w:rPr>
          <w:noProof/>
          <w:sz w:val="20"/>
          <w:lang w:eastAsia="de-DE"/>
        </w:rPr>
        <w:t xml:space="preserve"> side</w:t>
      </w:r>
      <w:r w:rsidRPr="00AD742C">
        <w:rPr>
          <w:noProof/>
          <w:sz w:val="20"/>
          <w:lang w:eastAsia="de-DE"/>
        </w:rPr>
        <w:t>))</w:t>
      </w:r>
    </w:p>
    <w:p w14:paraId="38EE3832" w14:textId="15B0A4E6" w:rsidR="00A54E06" w:rsidRDefault="00A54E06" w:rsidP="00A54E06">
      <w:pPr>
        <w:pStyle w:val="FigureCaption"/>
      </w:pPr>
      <w:bookmarkStart w:id="489" w:name="_Ref395785043"/>
      <w:bookmarkStart w:id="490" w:name="_Toc511379087"/>
      <w:bookmarkStart w:id="491" w:name="_Toc520987264"/>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5</w:t>
      </w:r>
      <w:r w:rsidR="00ED391E">
        <w:fldChar w:fldCharType="end"/>
      </w:r>
      <w:bookmarkEnd w:id="489"/>
      <w:r>
        <w:t>: Papyrus File Structure after Splitting</w:t>
      </w:r>
      <w:bookmarkEnd w:id="490"/>
      <w:bookmarkEnd w:id="491"/>
    </w:p>
    <w:p w14:paraId="25EE9734" w14:textId="77777777" w:rsidR="00DD7487" w:rsidRDefault="00E66037" w:rsidP="00537614">
      <w:r>
        <w:t xml:space="preserve">Each sub-model </w:t>
      </w:r>
      <w:r w:rsidR="00E62FF2">
        <w:t>designer</w:t>
      </w:r>
      <w:r>
        <w:t xml:space="preserve"> will be provided with all </w:t>
      </w:r>
      <w:r w:rsidR="00F77C2A">
        <w:t xml:space="preserve">profile and </w:t>
      </w:r>
      <w:r>
        <w:t>model files</w:t>
      </w:r>
      <w:r w:rsidR="00DD7487">
        <w:t xml:space="preserve"> to allow </w:t>
      </w:r>
      <w:r w:rsidR="004D603C">
        <w:t xml:space="preserve">a comprehensive view </w:t>
      </w:r>
      <w:r w:rsidR="00321E79">
        <w:t xml:space="preserve">(including cross-associations) </w:t>
      </w:r>
      <w:r w:rsidR="004D603C">
        <w:t xml:space="preserve">on </w:t>
      </w:r>
      <w:r w:rsidR="00DD7487">
        <w:t>the Information Model at a given time of specification</w:t>
      </w:r>
      <w:r>
        <w:t xml:space="preserve">. </w:t>
      </w:r>
      <w:r w:rsidR="00DD7487">
        <w:t>Only the own sub-model files (.di, .notation, .uml) are writeable; all other files are write protected.</w:t>
      </w:r>
    </w:p>
    <w:p w14:paraId="4D2B72D7" w14:textId="77777777" w:rsidR="005A5C85" w:rsidRDefault="00831E09" w:rsidP="00831E09">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14:anchorId="5C8A69B5" wp14:editId="450628B6">
            <wp:extent cx="287585" cy="287585"/>
            <wp:effectExtent l="19050" t="0" r="0" b="0"/>
            <wp:docPr id="38"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t xml:space="preserve">Write protected </w:t>
      </w:r>
      <w:r w:rsidR="00321E79">
        <w:t xml:space="preserve">files </w:t>
      </w:r>
      <w:r w:rsidR="00185D47">
        <w:t>shall</w:t>
      </w:r>
      <w:r w:rsidR="00321E79">
        <w:t xml:space="preserve"> not be </w:t>
      </w:r>
      <w:r>
        <w:t>changed.</w:t>
      </w:r>
      <w:r>
        <w:tab/>
      </w:r>
      <w:r w:rsidRPr="00831E09">
        <w:rPr>
          <w:noProof/>
          <w:lang w:val="de-DE" w:eastAsia="de-DE"/>
        </w:rPr>
        <w:drawing>
          <wp:inline distT="0" distB="0" distL="0" distR="0" wp14:anchorId="1854A470" wp14:editId="023519C2">
            <wp:extent cx="287585" cy="287585"/>
            <wp:effectExtent l="19050" t="0" r="0" b="0"/>
            <wp:docPr id="39"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rsidR="005A5C85">
        <w:br/>
      </w:r>
      <w:r w:rsidR="005A5C85" w:rsidRPr="005A5C85">
        <w:t xml:space="preserve">Changes in the other parts of the model are only allowed by the </w:t>
      </w:r>
      <w:r w:rsidR="00826994">
        <w:t>respective</w:t>
      </w:r>
      <w:r w:rsidR="005A5C85" w:rsidRPr="005A5C85">
        <w:t xml:space="preserve"> model designer.</w:t>
      </w:r>
    </w:p>
    <w:p w14:paraId="16E190DA" w14:textId="73F21F31" w:rsidR="00F77C2A" w:rsidRDefault="00E62FF2" w:rsidP="00F77C2A">
      <w:r>
        <w:t xml:space="preserve">The sub-model designer </w:t>
      </w:r>
      <w:r w:rsidR="00185D47">
        <w:t>shall</w:t>
      </w:r>
      <w:r w:rsidR="00F77C2A">
        <w:t xml:space="preserve"> be </w:t>
      </w:r>
      <w:r>
        <w:t xml:space="preserve">able to relate the sub-model object </w:t>
      </w:r>
      <w:r w:rsidR="0052545F">
        <w:t xml:space="preserve">classes to the core object classes and </w:t>
      </w:r>
      <w:r>
        <w:t>to us</w:t>
      </w:r>
      <w:r w:rsidR="00811398">
        <w:t>e the data types defined in the common data types library</w:t>
      </w:r>
      <w:r>
        <w:t>.</w:t>
      </w:r>
      <w:r>
        <w:br/>
        <w:t xml:space="preserve">This is enabled by </w:t>
      </w:r>
      <w:r w:rsidR="004100A0">
        <w:t xml:space="preserve">importing the core-model object classes and core-model type definitions into the sub-model. </w:t>
      </w:r>
      <w:r w:rsidR="00F77C2A">
        <w:t xml:space="preserve">The common UML Primitive Types (i.e., Boolean, Integer, String) </w:t>
      </w:r>
      <w:r w:rsidR="008B647C">
        <w:t xml:space="preserve">also </w:t>
      </w:r>
      <w:r w:rsidR="00F77C2A">
        <w:t xml:space="preserve">need </w:t>
      </w:r>
      <w:r w:rsidR="008B647C">
        <w:t xml:space="preserve">to </w:t>
      </w:r>
      <w:r w:rsidR="004100A0">
        <w:t>be imported.</w:t>
      </w:r>
      <w:r w:rsidR="000C77DA">
        <w:t xml:space="preserve"> </w:t>
      </w:r>
      <w:r w:rsidR="00950A4C">
        <w:t>Clause</w:t>
      </w:r>
      <w:r w:rsidR="000C77DA">
        <w:t xml:space="preserve"> </w:t>
      </w:r>
      <w:r w:rsidR="00ED391E">
        <w:fldChar w:fldCharType="begin"/>
      </w:r>
      <w:r w:rsidR="00CB54E4">
        <w:instrText xml:space="preserve"> REF _Ref410218231 \r \h </w:instrText>
      </w:r>
      <w:r w:rsidR="00ED391E">
        <w:fldChar w:fldCharType="separate"/>
      </w:r>
      <w:r w:rsidR="00D4118B">
        <w:t>6.4</w:t>
      </w:r>
      <w:r w:rsidR="00ED391E">
        <w:fldChar w:fldCharType="end"/>
      </w:r>
      <w:r w:rsidR="00CB54E4">
        <w:t xml:space="preserve"> (step </w:t>
      </w:r>
      <w:r w:rsidR="00ED391E">
        <w:fldChar w:fldCharType="begin"/>
      </w:r>
      <w:r w:rsidR="00CB54E4">
        <w:instrText xml:space="preserve"> REF _Ref410218256 \r \h </w:instrText>
      </w:r>
      <w:r w:rsidR="00ED391E">
        <w:fldChar w:fldCharType="separate"/>
      </w:r>
      <w:r w:rsidR="00D4118B">
        <w:t>6.4.4</w:t>
      </w:r>
      <w:r w:rsidR="00ED391E">
        <w:fldChar w:fldCharType="end"/>
      </w:r>
      <w:r w:rsidR="00CB54E4">
        <w:t>) explains how to import additional artefacts.</w:t>
      </w:r>
    </w:p>
    <w:p w14:paraId="667EC081" w14:textId="77777777" w:rsidR="00F77C2A" w:rsidRDefault="00F77C2A" w:rsidP="00537614"/>
    <w:p w14:paraId="27ABEF61" w14:textId="77777777" w:rsidR="0052545F" w:rsidRDefault="0052545F" w:rsidP="0052545F">
      <w:r>
        <w:rPr>
          <w:noProof/>
          <w:lang w:val="de-DE" w:eastAsia="de-DE"/>
        </w:rPr>
        <w:lastRenderedPageBreak/>
        <w:drawing>
          <wp:inline distT="0" distB="0" distL="0" distR="0" wp14:anchorId="4A29DC60" wp14:editId="42F831DC">
            <wp:extent cx="2948437" cy="3749683"/>
            <wp:effectExtent l="19050" t="0" r="4313" b="0"/>
            <wp:docPr id="46" name="Bild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3"/>
                    <a:srcRect/>
                    <a:stretch>
                      <a:fillRect/>
                    </a:stretch>
                  </pic:blipFill>
                  <pic:spPr bwMode="auto">
                    <a:xfrm>
                      <a:off x="0" y="0"/>
                      <a:ext cx="2949630" cy="3751201"/>
                    </a:xfrm>
                    <a:prstGeom prst="rect">
                      <a:avLst/>
                    </a:prstGeom>
                    <a:noFill/>
                    <a:ln w="9525">
                      <a:noFill/>
                      <a:miter lim="800000"/>
                      <a:headEnd/>
                      <a:tailEnd/>
                    </a:ln>
                  </pic:spPr>
                </pic:pic>
              </a:graphicData>
            </a:graphic>
          </wp:inline>
        </w:drawing>
      </w:r>
      <w:r>
        <w:tab/>
      </w:r>
      <w:r>
        <w:rPr>
          <w:noProof/>
          <w:lang w:val="de-DE" w:eastAsia="de-DE"/>
        </w:rPr>
        <w:drawing>
          <wp:inline distT="0" distB="0" distL="0" distR="0" wp14:anchorId="469D8D61" wp14:editId="25458E84">
            <wp:extent cx="2637886" cy="1414281"/>
            <wp:effectExtent l="19050" t="0" r="0" b="0"/>
            <wp:docPr id="49"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4"/>
                    <a:srcRect/>
                    <a:stretch>
                      <a:fillRect/>
                    </a:stretch>
                  </pic:blipFill>
                  <pic:spPr bwMode="auto">
                    <a:xfrm>
                      <a:off x="0" y="0"/>
                      <a:ext cx="2639431" cy="1415110"/>
                    </a:xfrm>
                    <a:prstGeom prst="rect">
                      <a:avLst/>
                    </a:prstGeom>
                    <a:noFill/>
                    <a:ln w="9525">
                      <a:noFill/>
                      <a:miter lim="800000"/>
                      <a:headEnd/>
                      <a:tailEnd/>
                    </a:ln>
                  </pic:spPr>
                </pic:pic>
              </a:graphicData>
            </a:graphic>
          </wp:inline>
        </w:drawing>
      </w:r>
    </w:p>
    <w:p w14:paraId="0A0B1FE7" w14:textId="2BBE654F" w:rsidR="00F77C2A" w:rsidRDefault="00F77C2A" w:rsidP="00961D9C">
      <w:pPr>
        <w:pStyle w:val="FigureCaption"/>
      </w:pPr>
      <w:bookmarkStart w:id="492" w:name="_Toc511379088"/>
      <w:bookmarkStart w:id="493" w:name="_Toc520987265"/>
      <w:r>
        <w:t xml:space="preserve">Figure </w:t>
      </w:r>
      <w:r w:rsidR="00ED391E">
        <w:fldChar w:fldCharType="begin"/>
      </w:r>
      <w:r w:rsidR="00670105">
        <w:instrText xml:space="preserve"> STYLEREF 1 \s </w:instrText>
      </w:r>
      <w:r w:rsidR="00ED391E">
        <w:fldChar w:fldCharType="separate"/>
      </w:r>
      <w:r w:rsidR="00D4118B">
        <w:rPr>
          <w:noProof/>
        </w:rPr>
        <w:t>7</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6</w:t>
      </w:r>
      <w:r w:rsidR="00ED391E">
        <w:fldChar w:fldCharType="end"/>
      </w:r>
      <w:r>
        <w:t xml:space="preserve">: </w:t>
      </w:r>
      <w:r w:rsidR="000C77DA">
        <w:t>Imported UML Artifacts</w:t>
      </w:r>
      <w:bookmarkEnd w:id="492"/>
      <w:bookmarkEnd w:id="493"/>
    </w:p>
    <w:p w14:paraId="67D39537" w14:textId="77777777" w:rsidR="006F5199" w:rsidRDefault="006F5199" w:rsidP="006F5199">
      <w:r>
        <w:t>Note:</w:t>
      </w:r>
      <w:r>
        <w:br/>
        <w:t xml:space="preserve">In case one sub-model needs to refer to object classes or type definitions from another sub-model, these artifacts </w:t>
      </w:r>
      <w:r w:rsidR="001B1646">
        <w:t xml:space="preserve">also </w:t>
      </w:r>
      <w:r>
        <w:t xml:space="preserve">need </w:t>
      </w:r>
      <w:r w:rsidR="001B1646">
        <w:t xml:space="preserve">to </w:t>
      </w:r>
      <w:r>
        <w:t>be</w:t>
      </w:r>
      <w:r w:rsidRPr="000A5FDB">
        <w:t xml:space="preserve"> import</w:t>
      </w:r>
      <w:r>
        <w:t>ed in</w:t>
      </w:r>
      <w:r w:rsidR="003B2EA8">
        <w:t>to</w:t>
      </w:r>
      <w:r>
        <w:t xml:space="preserve"> the </w:t>
      </w:r>
      <w:r w:rsidRPr="000A5FDB">
        <w:t>sub-model.</w:t>
      </w:r>
      <w:r>
        <w:t xml:space="preserve"> In case such a definition is used in more than one </w:t>
      </w:r>
      <w:r w:rsidR="00BD47B6">
        <w:t>other sub-model</w:t>
      </w:r>
      <w:r w:rsidR="003B2EA8">
        <w:t>,</w:t>
      </w:r>
      <w:r w:rsidR="00BD47B6">
        <w:t xml:space="preserve"> the definition should be “elevated” to the core-model.</w:t>
      </w:r>
    </w:p>
    <w:p w14:paraId="3B1056F1" w14:textId="77777777" w:rsidR="006F5199" w:rsidRDefault="006F5199" w:rsidP="006F5199"/>
    <w:p w14:paraId="016A9D19" w14:textId="5FFFACE1" w:rsidR="00203EFA" w:rsidRDefault="00203EFA" w:rsidP="00203EFA">
      <w:pPr>
        <w:pStyle w:val="berschrift2"/>
      </w:pPr>
      <w:bookmarkStart w:id="494" w:name="_Toc501524117"/>
      <w:bookmarkStart w:id="495" w:name="_Toc501524118"/>
      <w:bookmarkStart w:id="496" w:name="_Toc501524119"/>
      <w:bookmarkStart w:id="497" w:name="_Toc501524120"/>
      <w:bookmarkStart w:id="498" w:name="_Toc501524121"/>
      <w:bookmarkStart w:id="499" w:name="_Toc501524122"/>
      <w:bookmarkStart w:id="500" w:name="_Toc501524123"/>
      <w:bookmarkStart w:id="501" w:name="_Toc501524124"/>
      <w:bookmarkStart w:id="502" w:name="_Toc501524125"/>
      <w:bookmarkStart w:id="503" w:name="_Toc501524126"/>
      <w:bookmarkStart w:id="504" w:name="_Toc501524127"/>
      <w:bookmarkStart w:id="505" w:name="_Toc501524129"/>
      <w:bookmarkStart w:id="506" w:name="_Toc501524130"/>
      <w:bookmarkStart w:id="507" w:name="_Toc501524131"/>
      <w:bookmarkStart w:id="508" w:name="_Toc501524132"/>
      <w:bookmarkStart w:id="509" w:name="_Toc501524134"/>
      <w:bookmarkStart w:id="510" w:name="_Toc501524135"/>
      <w:bookmarkStart w:id="511" w:name="_Toc501524136"/>
      <w:bookmarkStart w:id="512" w:name="_Toc501524137"/>
      <w:bookmarkStart w:id="513" w:name="_Toc501524138"/>
      <w:bookmarkStart w:id="514" w:name="_Toc501524139"/>
      <w:bookmarkStart w:id="515" w:name="_Toc501524140"/>
      <w:bookmarkStart w:id="516" w:name="_Toc501524141"/>
      <w:bookmarkStart w:id="517" w:name="_Toc501524142"/>
      <w:bookmarkStart w:id="518" w:name="_Toc501524147"/>
      <w:bookmarkStart w:id="519" w:name="_Toc501524151"/>
      <w:bookmarkStart w:id="520" w:name="_Toc501524152"/>
      <w:bookmarkStart w:id="521" w:name="_Toc501524153"/>
      <w:bookmarkStart w:id="522" w:name="_Toc501524154"/>
      <w:bookmarkStart w:id="523" w:name="_Toc501524155"/>
      <w:bookmarkStart w:id="524" w:name="_Toc501524156"/>
      <w:bookmarkStart w:id="525" w:name="_Toc501524157"/>
      <w:bookmarkStart w:id="526" w:name="_Toc501524158"/>
      <w:bookmarkStart w:id="527" w:name="_Toc501524159"/>
      <w:bookmarkStart w:id="528" w:name="_Toc501524160"/>
      <w:bookmarkStart w:id="529" w:name="_Toc501524161"/>
      <w:bookmarkStart w:id="530" w:name="_Toc501524162"/>
      <w:bookmarkStart w:id="531" w:name="_Toc501524163"/>
      <w:bookmarkStart w:id="532" w:name="_Toc501524164"/>
      <w:bookmarkStart w:id="533" w:name="_Ref458775012"/>
      <w:bookmarkStart w:id="534" w:name="_Toc511379167"/>
      <w:bookmarkStart w:id="535" w:name="_Toc520987152"/>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r>
        <w:t>Constructing Modeling Environment for a new Model</w:t>
      </w:r>
      <w:bookmarkEnd w:id="533"/>
      <w:bookmarkEnd w:id="534"/>
      <w:bookmarkEnd w:id="535"/>
    </w:p>
    <w:p w14:paraId="721986F2" w14:textId="77777777" w:rsidR="00203EFA" w:rsidRDefault="00203EFA" w:rsidP="00203EFA">
      <w:r>
        <w:t xml:space="preserve">This </w:t>
      </w:r>
      <w:r w:rsidR="00950A4C">
        <w:t>clause</w:t>
      </w:r>
      <w:r>
        <w:t xml:space="preserve"> describes the </w:t>
      </w:r>
      <w:r w:rsidRPr="00203EFA">
        <w:t>prerequisite</w:t>
      </w:r>
      <w:r>
        <w:t xml:space="preserve">s that have to be </w:t>
      </w:r>
      <w:r w:rsidR="00D831FA">
        <w:t>configured in order to define a new model.</w:t>
      </w:r>
      <w:r w:rsidR="00D831FA">
        <w:br/>
        <w:t>The following steps need to be executed:</w:t>
      </w:r>
    </w:p>
    <w:p w14:paraId="7B1BA84B" w14:textId="6FB47D73" w:rsidR="00421107" w:rsidRDefault="00421107" w:rsidP="004561F6">
      <w:pPr>
        <w:pStyle w:val="Listenabsatz"/>
        <w:numPr>
          <w:ilvl w:val="0"/>
          <w:numId w:val="17"/>
        </w:numPr>
      </w:pPr>
      <w:r>
        <w:t>Download</w:t>
      </w:r>
      <w:r w:rsidRPr="00421107">
        <w:t xml:space="preserve"> </w:t>
      </w:r>
      <w:r w:rsidR="00812C0A">
        <w:t xml:space="preserve">model infrastructure files </w:t>
      </w:r>
      <w:r w:rsidR="00D357EF">
        <w:t>(</w:t>
      </w:r>
      <w:r>
        <w:t>CommonDataTypes</w:t>
      </w:r>
      <w:r w:rsidR="00D357EF">
        <w:t xml:space="preserve">, </w:t>
      </w:r>
      <w:r>
        <w:t>StyleSheets</w:t>
      </w:r>
      <w:r w:rsidR="00D357EF">
        <w:t xml:space="preserve">, </w:t>
      </w:r>
      <w:r>
        <w:t>Open</w:t>
      </w:r>
      <w:r w:rsidR="00D357EF">
        <w:t xml:space="preserve"> </w:t>
      </w:r>
      <w:r>
        <w:t>Model</w:t>
      </w:r>
      <w:r w:rsidR="00D357EF">
        <w:t xml:space="preserve"> </w:t>
      </w:r>
      <w:r>
        <w:t>Profile</w:t>
      </w:r>
      <w:r w:rsidR="00D357EF">
        <w:t>s)</w:t>
      </w:r>
      <w:r>
        <w:t xml:space="preserve"> from Github</w:t>
      </w:r>
    </w:p>
    <w:p w14:paraId="6F144AB1" w14:textId="5411C4F3" w:rsidR="00D831FA" w:rsidRDefault="00D831FA" w:rsidP="004561F6">
      <w:pPr>
        <w:pStyle w:val="Listenabsatz"/>
        <w:numPr>
          <w:ilvl w:val="0"/>
          <w:numId w:val="17"/>
        </w:numPr>
      </w:pPr>
      <w:r>
        <w:t xml:space="preserve">Create a </w:t>
      </w:r>
      <w:r w:rsidR="00F671E4">
        <w:t xml:space="preserve">new model in a </w:t>
      </w:r>
      <w:r>
        <w:t>new project</w:t>
      </w:r>
    </w:p>
    <w:p w14:paraId="78825578" w14:textId="0136CFA2" w:rsidR="00522FB7" w:rsidRDefault="00522FB7" w:rsidP="004561F6">
      <w:pPr>
        <w:pStyle w:val="Listenabsatz"/>
        <w:numPr>
          <w:ilvl w:val="0"/>
          <w:numId w:val="17"/>
        </w:numPr>
      </w:pPr>
      <w:r>
        <w:t xml:space="preserve">Copy downloaded </w:t>
      </w:r>
      <w:r w:rsidR="00D357EF">
        <w:t>model infrastructure files</w:t>
      </w:r>
      <w:r>
        <w:t xml:space="preserve"> into new project</w:t>
      </w:r>
    </w:p>
    <w:p w14:paraId="41749162" w14:textId="1FE4C167" w:rsidR="00D831FA" w:rsidRDefault="00D831FA" w:rsidP="004561F6">
      <w:pPr>
        <w:pStyle w:val="Listenabsatz"/>
        <w:numPr>
          <w:ilvl w:val="0"/>
          <w:numId w:val="17"/>
        </w:numPr>
      </w:pPr>
      <w:r>
        <w:t>A</w:t>
      </w:r>
      <w:r w:rsidR="000B4B86">
        <w:t>pply</w:t>
      </w:r>
      <w:r>
        <w:t xml:space="preserve"> the Open</w:t>
      </w:r>
      <w:r w:rsidR="00D357EF">
        <w:t xml:space="preserve"> </w:t>
      </w:r>
      <w:r>
        <w:t>Model Profile</w:t>
      </w:r>
      <w:r w:rsidR="00D357EF">
        <w:t>s</w:t>
      </w:r>
      <w:r>
        <w:t xml:space="preserve"> to the new model</w:t>
      </w:r>
    </w:p>
    <w:p w14:paraId="646A8029" w14:textId="009FAD69" w:rsidR="004453F0" w:rsidRDefault="004453F0" w:rsidP="004561F6">
      <w:pPr>
        <w:pStyle w:val="Listenabsatz"/>
        <w:numPr>
          <w:ilvl w:val="0"/>
          <w:numId w:val="17"/>
        </w:numPr>
      </w:pPr>
      <w:r>
        <w:t>Create Default Packages</w:t>
      </w:r>
    </w:p>
    <w:p w14:paraId="79AB68C6" w14:textId="4D475A76" w:rsidR="00751002" w:rsidRDefault="00751002" w:rsidP="004561F6">
      <w:pPr>
        <w:pStyle w:val="Listenabsatz"/>
        <w:numPr>
          <w:ilvl w:val="0"/>
          <w:numId w:val="17"/>
        </w:numPr>
      </w:pPr>
      <w:r w:rsidRPr="00BF2A35">
        <w:t xml:space="preserve">Add the style sheet </w:t>
      </w:r>
      <w:r>
        <w:t>to the new model</w:t>
      </w:r>
    </w:p>
    <w:p w14:paraId="2CED7FE3" w14:textId="5767B462" w:rsidR="00D831FA" w:rsidRDefault="0023599F" w:rsidP="004561F6">
      <w:pPr>
        <w:pStyle w:val="Listenabsatz"/>
        <w:numPr>
          <w:ilvl w:val="0"/>
          <w:numId w:val="17"/>
        </w:numPr>
      </w:pPr>
      <w:r>
        <w:t>Load</w:t>
      </w:r>
      <w:r w:rsidR="00F8358D" w:rsidRPr="00F8358D">
        <w:t xml:space="preserve"> CommonDataTypes librar</w:t>
      </w:r>
      <w:r w:rsidR="00D357EF">
        <w:t>ies</w:t>
      </w:r>
      <w:r w:rsidR="00F8358D" w:rsidRPr="00F8358D">
        <w:t xml:space="preserve"> into the new model</w:t>
      </w:r>
    </w:p>
    <w:p w14:paraId="4E0CC1FB" w14:textId="0D49908B" w:rsidR="00D831FA" w:rsidRDefault="003C42B1" w:rsidP="00D831FA">
      <w:r>
        <w:lastRenderedPageBreak/>
        <w:pict w14:anchorId="73872B4B">
          <v:shape id="_x0000_i1030" type="#_x0000_t75" style="width:468pt;height:257.45pt">
            <v:imagedata r:id="rId245" o:title="" croptop="13107f" cropbottom="4369f" cropright=".25"/>
          </v:shape>
        </w:pict>
      </w:r>
    </w:p>
    <w:p w14:paraId="5A7AA5A1" w14:textId="344D8D6E" w:rsidR="005F56FE" w:rsidRPr="005240E3" w:rsidRDefault="005F56FE" w:rsidP="005F56FE">
      <w:pPr>
        <w:pStyle w:val="FigureCaption"/>
      </w:pPr>
      <w:bookmarkStart w:id="536" w:name="_Ref517192498"/>
      <w:bookmarkStart w:id="537" w:name="_Toc511379089"/>
      <w:bookmarkStart w:id="538" w:name="_Toc520987266"/>
      <w:r w:rsidRPr="005240E3">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7</w:t>
      </w:r>
      <w:r w:rsidR="00ED391E">
        <w:fldChar w:fldCharType="end"/>
      </w:r>
      <w:bookmarkEnd w:id="536"/>
      <w:r w:rsidRPr="005240E3">
        <w:t xml:space="preserve">: </w:t>
      </w:r>
      <w:r w:rsidR="00B67C67">
        <w:t>Building Modeling Infrastructure</w:t>
      </w:r>
      <w:bookmarkEnd w:id="537"/>
      <w:bookmarkEnd w:id="538"/>
    </w:p>
    <w:p w14:paraId="2E30FD76" w14:textId="77777777" w:rsidR="00667B70" w:rsidRDefault="00667B70" w:rsidP="009467A3"/>
    <w:p w14:paraId="662507E5" w14:textId="4386FFA6" w:rsidR="00D361B0" w:rsidRDefault="00AB62A6" w:rsidP="008F6C4B">
      <w:pPr>
        <w:pStyle w:val="berschrift3"/>
      </w:pPr>
      <w:bookmarkStart w:id="539" w:name="_Toc511379168"/>
      <w:bookmarkStart w:id="540" w:name="_Toc520987153"/>
      <w:r>
        <w:t>Download</w:t>
      </w:r>
      <w:r w:rsidRPr="00421107">
        <w:t xml:space="preserve"> </w:t>
      </w:r>
      <w:r w:rsidR="008534B8" w:rsidRPr="008534B8">
        <w:t>model infrastructure files (CommonDataTypes, StyleSheets, Open Model Profiles)</w:t>
      </w:r>
      <w:r>
        <w:t xml:space="preserve"> from Github</w:t>
      </w:r>
      <w:bookmarkEnd w:id="539"/>
      <w:bookmarkEnd w:id="540"/>
    </w:p>
    <w:p w14:paraId="18397082" w14:textId="360A90E5" w:rsidR="007E4A20" w:rsidRDefault="007034AC" w:rsidP="007E4A20">
      <w:r>
        <w:t xml:space="preserve">See </w:t>
      </w:r>
      <w:r w:rsidR="00950A4C">
        <w:t>clause</w:t>
      </w:r>
      <w:r>
        <w:t xml:space="preserve"> </w:t>
      </w:r>
      <w:r w:rsidR="008534B8">
        <w:fldChar w:fldCharType="begin"/>
      </w:r>
      <w:r w:rsidR="008534B8">
        <w:instrText xml:space="preserve"> REF _Ref440827216 \r \h </w:instrText>
      </w:r>
      <w:r w:rsidR="008534B8">
        <w:fldChar w:fldCharType="separate"/>
      </w:r>
      <w:r w:rsidR="00D4118B">
        <w:t>6.2</w:t>
      </w:r>
      <w:r w:rsidR="008534B8">
        <w:fldChar w:fldCharType="end"/>
      </w:r>
      <w:r>
        <w:t xml:space="preserve">: Steps </w:t>
      </w:r>
      <w:r w:rsidR="007E4A20">
        <w:t>0</w:t>
      </w:r>
      <w:r>
        <w:t xml:space="preserve"> - </w:t>
      </w:r>
      <w:r w:rsidR="007E4A20">
        <w:fldChar w:fldCharType="begin"/>
      </w:r>
      <w:r w:rsidR="007E4A20">
        <w:instrText xml:space="preserve"> REF _Ref501468063 \r \h </w:instrText>
      </w:r>
      <w:r w:rsidR="007E4A20">
        <w:fldChar w:fldCharType="separate"/>
      </w:r>
      <w:r w:rsidR="00D4118B">
        <w:t>6.2.3</w:t>
      </w:r>
      <w:r w:rsidR="007E4A20">
        <w:fldChar w:fldCharType="end"/>
      </w:r>
      <w:r>
        <w:t>.</w:t>
      </w:r>
    </w:p>
    <w:p w14:paraId="287867E4" w14:textId="701B64E5" w:rsidR="00AB62A6" w:rsidRDefault="00F671E4" w:rsidP="007E4A20">
      <w:r>
        <w:t xml:space="preserve">After step 3 the </w:t>
      </w:r>
      <w:r>
        <w:rPr>
          <w:noProof/>
          <w:lang w:val="de-DE" w:eastAsia="de-DE"/>
        </w:rPr>
        <w:drawing>
          <wp:inline distT="0" distB="0" distL="0" distR="0" wp14:anchorId="2E6B7F74" wp14:editId="6D055D2E">
            <wp:extent cx="1198880" cy="180975"/>
            <wp:effectExtent l="19050" t="0" r="1270" b="0"/>
            <wp:docPr id="64"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should have this state:</w:t>
      </w:r>
    </w:p>
    <w:p w14:paraId="453AC134" w14:textId="181F1196" w:rsidR="00BA5EF5" w:rsidRDefault="008534B8" w:rsidP="00BA5EF5">
      <w:pPr>
        <w:keepNext/>
        <w:jc w:val="center"/>
      </w:pPr>
      <w:r w:rsidRPr="002275C6">
        <w:rPr>
          <w:noProof/>
        </w:rPr>
        <w:drawing>
          <wp:inline distT="0" distB="0" distL="0" distR="0" wp14:anchorId="74A55017" wp14:editId="04FE72FA">
            <wp:extent cx="3924848" cy="1400370"/>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4848" cy="1400370"/>
                    </a:xfrm>
                    <a:prstGeom prst="rect">
                      <a:avLst/>
                    </a:prstGeom>
                  </pic:spPr>
                </pic:pic>
              </a:graphicData>
            </a:graphic>
          </wp:inline>
        </w:drawing>
      </w:r>
    </w:p>
    <w:p w14:paraId="7A12C8B2" w14:textId="23D8C6CE" w:rsidR="00BA5EF5" w:rsidRDefault="00BA5EF5" w:rsidP="00BA5EF5">
      <w:pPr>
        <w:pStyle w:val="FigureCaption"/>
      </w:pPr>
      <w:bookmarkStart w:id="541" w:name="_Toc511379090"/>
      <w:bookmarkStart w:id="542" w:name="_Toc520987267"/>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8</w:t>
      </w:r>
      <w:r w:rsidR="00ED391E">
        <w:fldChar w:fldCharType="end"/>
      </w:r>
      <w:r>
        <w:t xml:space="preserve">: </w:t>
      </w:r>
      <w:r w:rsidR="009B47D8">
        <w:t xml:space="preserve">Downloaded </w:t>
      </w:r>
      <w:r w:rsidR="00F671E4">
        <w:t>Model Infrastructure</w:t>
      </w:r>
      <w:r w:rsidR="009B47D8">
        <w:t xml:space="preserve"> Files</w:t>
      </w:r>
      <w:bookmarkEnd w:id="541"/>
      <w:bookmarkEnd w:id="542"/>
    </w:p>
    <w:p w14:paraId="5CB3DC25" w14:textId="77777777" w:rsidR="00D361B0" w:rsidRDefault="00AB62A6" w:rsidP="008F6C4B">
      <w:pPr>
        <w:pStyle w:val="berschrift3"/>
      </w:pPr>
      <w:bookmarkStart w:id="543" w:name="_Toc511379169"/>
      <w:bookmarkStart w:id="544" w:name="_Toc520987154"/>
      <w:r w:rsidRPr="00B67C67">
        <w:t xml:space="preserve">Create a </w:t>
      </w:r>
      <w:r w:rsidR="00F671E4" w:rsidRPr="00F671E4">
        <w:t xml:space="preserve">new model in a </w:t>
      </w:r>
      <w:r w:rsidRPr="00B67C67">
        <w:t>new project</w:t>
      </w:r>
      <w:bookmarkEnd w:id="543"/>
      <w:bookmarkEnd w:id="544"/>
    </w:p>
    <w:p w14:paraId="3DAA4894" w14:textId="0AACACCF" w:rsidR="00AB62A6" w:rsidRDefault="00AB62A6" w:rsidP="007E4A20">
      <w:r>
        <w:t xml:space="preserve">Right click in the </w:t>
      </w:r>
      <w:r w:rsidR="00E1443A">
        <w:rPr>
          <w:noProof/>
          <w:lang w:val="de-DE" w:eastAsia="de-DE"/>
        </w:rPr>
        <w:drawing>
          <wp:inline distT="0" distB="0" distL="0" distR="0" wp14:anchorId="1CB6B416" wp14:editId="28277B4C">
            <wp:extent cx="1198880" cy="180975"/>
            <wp:effectExtent l="19050" t="0" r="1270" b="0"/>
            <wp:docPr id="4" name="Bild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srcRect/>
                    <a:stretch>
                      <a:fillRect/>
                    </a:stretch>
                  </pic:blipFill>
                  <pic:spPr bwMode="auto">
                    <a:xfrm>
                      <a:off x="0" y="0"/>
                      <a:ext cx="1198880" cy="180975"/>
                    </a:xfrm>
                    <a:prstGeom prst="rect">
                      <a:avLst/>
                    </a:prstGeom>
                    <a:noFill/>
                    <a:ln w="9525">
                      <a:noFill/>
                      <a:miter lim="800000"/>
                      <a:headEnd/>
                      <a:tailEnd/>
                    </a:ln>
                  </pic:spPr>
                </pic:pic>
              </a:graphicData>
            </a:graphic>
          </wp:inline>
        </w:drawing>
      </w:r>
      <w:r>
        <w:t xml:space="preserve"> area and select </w:t>
      </w:r>
      <w:r w:rsidRPr="007E4A20">
        <w:rPr>
          <w:rFonts w:ascii="Segoe Script" w:hAnsi="Segoe Script"/>
        </w:rPr>
        <w:t xml:space="preserve">New, </w:t>
      </w:r>
      <w:r w:rsidR="00F671E4" w:rsidRPr="00F671E4">
        <w:rPr>
          <w:rFonts w:ascii="Segoe Script" w:hAnsi="Segoe Script"/>
          <w:noProof/>
        </w:rPr>
        <w:drawing>
          <wp:inline distT="0" distB="0" distL="0" distR="0" wp14:anchorId="7D19E448" wp14:editId="65578901">
            <wp:extent cx="1095528" cy="181000"/>
            <wp:effectExtent l="0" t="0" r="9525" b="9525"/>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95528" cy="181000"/>
                    </a:xfrm>
                    <a:prstGeom prst="rect">
                      <a:avLst/>
                    </a:prstGeom>
                  </pic:spPr>
                </pic:pic>
              </a:graphicData>
            </a:graphic>
          </wp:inline>
        </w:drawing>
      </w:r>
      <w:r>
        <w:t>:</w:t>
      </w:r>
    </w:p>
    <w:p w14:paraId="48AF2F9B" w14:textId="6908ECC4" w:rsidR="00B67C67" w:rsidRDefault="00F671E4" w:rsidP="00B67C67">
      <w:pPr>
        <w:keepNext/>
        <w:jc w:val="center"/>
      </w:pPr>
      <w:r w:rsidRPr="00F671E4">
        <w:rPr>
          <w:noProof/>
        </w:rPr>
        <w:lastRenderedPageBreak/>
        <w:drawing>
          <wp:inline distT="0" distB="0" distL="0" distR="0" wp14:anchorId="71939C78" wp14:editId="46E68CD2">
            <wp:extent cx="5943600" cy="2999740"/>
            <wp:effectExtent l="0" t="0" r="0"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99740"/>
                    </a:xfrm>
                    <a:prstGeom prst="rect">
                      <a:avLst/>
                    </a:prstGeom>
                  </pic:spPr>
                </pic:pic>
              </a:graphicData>
            </a:graphic>
          </wp:inline>
        </w:drawing>
      </w:r>
    </w:p>
    <w:p w14:paraId="03C21EFC" w14:textId="63A859B1" w:rsidR="00B67C67" w:rsidRDefault="00B67C67" w:rsidP="00B67C67">
      <w:pPr>
        <w:pStyle w:val="FigureCaption"/>
      </w:pPr>
      <w:bookmarkStart w:id="545" w:name="_Toc511379091"/>
      <w:bookmarkStart w:id="546" w:name="_Toc520987268"/>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9</w:t>
      </w:r>
      <w:r w:rsidR="00ED391E">
        <w:fldChar w:fldCharType="end"/>
      </w:r>
      <w:r>
        <w:t xml:space="preserve">: </w:t>
      </w:r>
      <w:r w:rsidR="0030762A">
        <w:t xml:space="preserve">Creating a new </w:t>
      </w:r>
      <w:r w:rsidR="00F671E4">
        <w:t xml:space="preserve">Papyrus </w:t>
      </w:r>
      <w:r w:rsidR="0030762A">
        <w:t>Project</w:t>
      </w:r>
      <w:r w:rsidRPr="00991CD3">
        <w:t xml:space="preserve"> </w:t>
      </w:r>
      <w:r>
        <w:t>(1)</w:t>
      </w:r>
      <w:bookmarkEnd w:id="545"/>
      <w:bookmarkEnd w:id="546"/>
    </w:p>
    <w:p w14:paraId="492B5C93" w14:textId="15F93B45" w:rsidR="0030762A" w:rsidRDefault="0030762A" w:rsidP="00B67C67">
      <w:pPr>
        <w:ind w:left="714"/>
      </w:pPr>
      <w:r>
        <w:t xml:space="preserve">Select </w:t>
      </w:r>
      <w:r w:rsidR="00941F9F" w:rsidRPr="00941F9F">
        <w:rPr>
          <w:noProof/>
        </w:rPr>
        <w:drawing>
          <wp:inline distT="0" distB="0" distL="0" distR="0" wp14:anchorId="0C85DF0E" wp14:editId="06CACB5F">
            <wp:extent cx="628738" cy="152421"/>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28738" cy="152421"/>
                    </a:xfrm>
                    <a:prstGeom prst="rect">
                      <a:avLst/>
                    </a:prstGeom>
                  </pic:spPr>
                </pic:pic>
              </a:graphicData>
            </a:graphic>
          </wp:inline>
        </w:drawing>
      </w:r>
      <w:r>
        <w:t>:</w:t>
      </w:r>
    </w:p>
    <w:p w14:paraId="1F8B41A1" w14:textId="59708D89" w:rsidR="0030762A" w:rsidRDefault="00F671E4" w:rsidP="0030762A">
      <w:pPr>
        <w:keepNext/>
        <w:jc w:val="center"/>
      </w:pPr>
      <w:r w:rsidRPr="00F671E4">
        <w:rPr>
          <w:noProof/>
        </w:rPr>
        <w:drawing>
          <wp:inline distT="0" distB="0" distL="0" distR="0" wp14:anchorId="677BAF82" wp14:editId="0F090DC2">
            <wp:extent cx="4897830" cy="3840127"/>
            <wp:effectExtent l="0" t="0" r="0" b="8255"/>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97830" cy="3840127"/>
                    </a:xfrm>
                    <a:prstGeom prst="rect">
                      <a:avLst/>
                    </a:prstGeom>
                  </pic:spPr>
                </pic:pic>
              </a:graphicData>
            </a:graphic>
          </wp:inline>
        </w:drawing>
      </w:r>
    </w:p>
    <w:p w14:paraId="3C61893E" w14:textId="4A28ACE5" w:rsidR="0030762A" w:rsidRDefault="0030762A" w:rsidP="0030762A">
      <w:pPr>
        <w:pStyle w:val="FigureCaption"/>
      </w:pPr>
      <w:bookmarkStart w:id="547" w:name="_Toc511379092"/>
      <w:bookmarkStart w:id="548" w:name="_Toc520987269"/>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10</w:t>
      </w:r>
      <w:r w:rsidR="00ED391E">
        <w:fldChar w:fldCharType="end"/>
      </w:r>
      <w:r>
        <w:t xml:space="preserve">: Creating a new </w:t>
      </w:r>
      <w:r w:rsidR="00941F9F">
        <w:t xml:space="preserve">Papyrus </w:t>
      </w:r>
      <w:r>
        <w:t>Project</w:t>
      </w:r>
      <w:r w:rsidRPr="00991CD3">
        <w:t xml:space="preserve"> </w:t>
      </w:r>
      <w:r>
        <w:t>(2)</w:t>
      </w:r>
      <w:bookmarkEnd w:id="547"/>
      <w:bookmarkEnd w:id="548"/>
    </w:p>
    <w:p w14:paraId="04DADB81" w14:textId="214AA7AE" w:rsidR="00AD2FC7" w:rsidRDefault="0030762A" w:rsidP="007E4A20">
      <w:r>
        <w:t xml:space="preserve">Click </w:t>
      </w:r>
      <w:r w:rsidR="00E1443A">
        <w:rPr>
          <w:noProof/>
          <w:lang w:val="de-DE" w:eastAsia="de-DE"/>
        </w:rPr>
        <w:drawing>
          <wp:inline distT="0" distB="0" distL="0" distR="0" wp14:anchorId="4EAC1527" wp14:editId="3AB45F85">
            <wp:extent cx="876300" cy="238125"/>
            <wp:effectExtent l="19050" t="0" r="0" b="0"/>
            <wp:docPr id="27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0"/>
                    <a:srcRect/>
                    <a:stretch>
                      <a:fillRect/>
                    </a:stretch>
                  </pic:blipFill>
                  <pic:spPr bwMode="auto">
                    <a:xfrm>
                      <a:off x="0" y="0"/>
                      <a:ext cx="876300" cy="238125"/>
                    </a:xfrm>
                    <a:prstGeom prst="rect">
                      <a:avLst/>
                    </a:prstGeom>
                    <a:noFill/>
                    <a:ln w="9525">
                      <a:noFill/>
                      <a:miter lim="800000"/>
                      <a:headEnd/>
                      <a:tailEnd/>
                    </a:ln>
                  </pic:spPr>
                </pic:pic>
              </a:graphicData>
            </a:graphic>
          </wp:inline>
        </w:drawing>
      </w:r>
      <w:r>
        <w:t>,</w:t>
      </w:r>
      <w:r w:rsidR="00B160D6" w:rsidRPr="00B160D6">
        <w:t xml:space="preserve"> e</w:t>
      </w:r>
      <w:r>
        <w:t>nter the project name</w:t>
      </w:r>
      <w:r w:rsidR="00941F9F">
        <w:t xml:space="preserve"> and the model file name</w:t>
      </w:r>
      <w:r w:rsidR="00AD2FC7">
        <w:t>.</w:t>
      </w:r>
    </w:p>
    <w:p w14:paraId="730BE32F" w14:textId="0F070FFF" w:rsidR="00941F9F" w:rsidRPr="00851B71" w:rsidRDefault="00941F9F" w:rsidP="007E4A20">
      <w:pPr>
        <w:keepNext/>
        <w:jc w:val="center"/>
      </w:pPr>
      <w:bookmarkStart w:id="549" w:name="_Ref458768779"/>
      <w:r w:rsidRPr="00941F9F">
        <w:rPr>
          <w:noProof/>
        </w:rPr>
        <w:lastRenderedPageBreak/>
        <w:drawing>
          <wp:inline distT="0" distB="0" distL="0" distR="0" wp14:anchorId="1CFD54DF" wp14:editId="3DADC16F">
            <wp:extent cx="4277322" cy="3839111"/>
            <wp:effectExtent l="0" t="0" r="9525" b="9525"/>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277322" cy="3839111"/>
                    </a:xfrm>
                    <a:prstGeom prst="rect">
                      <a:avLst/>
                    </a:prstGeom>
                  </pic:spPr>
                </pic:pic>
              </a:graphicData>
            </a:graphic>
          </wp:inline>
        </w:drawing>
      </w:r>
    </w:p>
    <w:p w14:paraId="2A176608" w14:textId="04F6A72D" w:rsidR="00941F9F" w:rsidRDefault="00941F9F" w:rsidP="007E4A20">
      <w:pPr>
        <w:pStyle w:val="FigureCaption"/>
      </w:pPr>
      <w:bookmarkStart w:id="550" w:name="_Toc511379093"/>
      <w:bookmarkStart w:id="551" w:name="_Toc520987270"/>
      <w:r>
        <w:t xml:space="preserve">Figure </w:t>
      </w:r>
      <w:fldSimple w:instr=" STYLEREF 1 \s ">
        <w:r w:rsidR="00D4118B">
          <w:rPr>
            <w:noProof/>
          </w:rPr>
          <w:t>7</w:t>
        </w:r>
      </w:fldSimple>
      <w:r>
        <w:noBreakHyphen/>
      </w:r>
      <w:fldSimple w:instr=" SEQ Figure \* ARABIC \s 1 ">
        <w:r w:rsidR="00D4118B">
          <w:rPr>
            <w:noProof/>
          </w:rPr>
          <w:t>11</w:t>
        </w:r>
      </w:fldSimple>
      <w:r>
        <w:t>: Creating a new Papyrus Project</w:t>
      </w:r>
      <w:r w:rsidRPr="00991CD3">
        <w:t xml:space="preserve"> </w:t>
      </w:r>
      <w:r>
        <w:t>(3)</w:t>
      </w:r>
      <w:bookmarkEnd w:id="550"/>
      <w:bookmarkEnd w:id="551"/>
    </w:p>
    <w:p w14:paraId="71771FC0" w14:textId="6BCF81F9" w:rsidR="00ED412F" w:rsidRDefault="00941F9F" w:rsidP="007E4A20">
      <w:r>
        <w:t xml:space="preserve">Click </w:t>
      </w:r>
      <w:r w:rsidRPr="00941F9F">
        <w:rPr>
          <w:noProof/>
        </w:rPr>
        <w:drawing>
          <wp:inline distT="0" distB="0" distL="0" distR="0" wp14:anchorId="0D35E744" wp14:editId="67F5DF36">
            <wp:extent cx="876300" cy="238125"/>
            <wp:effectExtent l="19050" t="0" r="0" b="0"/>
            <wp:docPr id="394" name="Bild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0"/>
                    <a:srcRect/>
                    <a:stretch>
                      <a:fillRect/>
                    </a:stretch>
                  </pic:blipFill>
                  <pic:spPr bwMode="auto">
                    <a:xfrm>
                      <a:off x="0" y="0"/>
                      <a:ext cx="876300" cy="238125"/>
                    </a:xfrm>
                    <a:prstGeom prst="rect">
                      <a:avLst/>
                    </a:prstGeom>
                    <a:noFill/>
                    <a:ln w="9525">
                      <a:noFill/>
                      <a:miter lim="800000"/>
                      <a:headEnd/>
                      <a:tailEnd/>
                    </a:ln>
                  </pic:spPr>
                </pic:pic>
              </a:graphicData>
            </a:graphic>
          </wp:inline>
        </w:drawing>
      </w:r>
      <w:r>
        <w:t>,</w:t>
      </w:r>
      <w:r w:rsidRPr="00B160D6">
        <w:t xml:space="preserve"> e</w:t>
      </w:r>
      <w:r>
        <w:t>nter the root model name</w:t>
      </w:r>
      <w:r w:rsidR="00ED412F">
        <w:t xml:space="preserve"> and check </w:t>
      </w:r>
      <w:r w:rsidR="006F0C2D" w:rsidRPr="006F0C2D">
        <w:rPr>
          <w:noProof/>
        </w:rPr>
        <w:drawing>
          <wp:inline distT="0" distB="0" distL="0" distR="0" wp14:anchorId="27441BAB" wp14:editId="7AE63015">
            <wp:extent cx="2238687" cy="161948"/>
            <wp:effectExtent l="0" t="0" r="0" b="9525"/>
            <wp:docPr id="398" name="Grafik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238687" cy="161948"/>
                    </a:xfrm>
                    <a:prstGeom prst="rect">
                      <a:avLst/>
                    </a:prstGeom>
                  </pic:spPr>
                </pic:pic>
              </a:graphicData>
            </a:graphic>
          </wp:inline>
        </w:drawing>
      </w:r>
      <w:r w:rsidR="006F0C2D">
        <w:t xml:space="preserve"> which makes </w:t>
      </w:r>
    </w:p>
    <w:p w14:paraId="5645878B" w14:textId="77777777" w:rsidR="00ED412F" w:rsidRDefault="00ED412F" w:rsidP="007E4A20"/>
    <w:p w14:paraId="2A80B12C" w14:textId="5624636C" w:rsidR="006F0C2D" w:rsidRPr="00851B71" w:rsidRDefault="006F0C2D" w:rsidP="007E4A20">
      <w:pPr>
        <w:keepNext/>
        <w:jc w:val="center"/>
      </w:pPr>
      <w:r w:rsidRPr="006F0C2D">
        <w:rPr>
          <w:noProof/>
        </w:rPr>
        <w:lastRenderedPageBreak/>
        <w:drawing>
          <wp:inline distT="0" distB="0" distL="0" distR="0" wp14:anchorId="4D07108F" wp14:editId="23130E20">
            <wp:extent cx="4324954" cy="5668166"/>
            <wp:effectExtent l="0" t="0" r="0" b="0"/>
            <wp:docPr id="400" name="Grafik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324954" cy="5668166"/>
                    </a:xfrm>
                    <a:prstGeom prst="rect">
                      <a:avLst/>
                    </a:prstGeom>
                  </pic:spPr>
                </pic:pic>
              </a:graphicData>
            </a:graphic>
          </wp:inline>
        </w:drawing>
      </w:r>
    </w:p>
    <w:p w14:paraId="2619AF8A" w14:textId="1B32272C" w:rsidR="006F0C2D" w:rsidRDefault="006F0C2D" w:rsidP="007E4A20">
      <w:pPr>
        <w:pStyle w:val="FigureCaption"/>
      </w:pPr>
      <w:bookmarkStart w:id="552" w:name="_Toc511379094"/>
      <w:bookmarkStart w:id="553" w:name="_Toc520987271"/>
      <w:r>
        <w:t xml:space="preserve">Figure </w:t>
      </w:r>
      <w:fldSimple w:instr=" STYLEREF 1 \s ">
        <w:r w:rsidR="00D4118B">
          <w:rPr>
            <w:noProof/>
          </w:rPr>
          <w:t>7</w:t>
        </w:r>
      </w:fldSimple>
      <w:r>
        <w:noBreakHyphen/>
      </w:r>
      <w:fldSimple w:instr=" SEQ Figure \* ARABIC \s 1 ">
        <w:r w:rsidR="00D4118B">
          <w:rPr>
            <w:noProof/>
          </w:rPr>
          <w:t>12</w:t>
        </w:r>
      </w:fldSimple>
      <w:r>
        <w:t>: Creating a new Papyrus Project</w:t>
      </w:r>
      <w:r w:rsidRPr="00991CD3">
        <w:t xml:space="preserve"> </w:t>
      </w:r>
      <w:r>
        <w:t>(4)</w:t>
      </w:r>
      <w:bookmarkEnd w:id="552"/>
      <w:bookmarkEnd w:id="553"/>
    </w:p>
    <w:p w14:paraId="5FB711E2" w14:textId="2621CE0C" w:rsidR="00941F9F" w:rsidRDefault="006F0C2D" w:rsidP="007E4A20">
      <w:r>
        <w:t xml:space="preserve">Click </w:t>
      </w:r>
      <w:r w:rsidR="00941F9F" w:rsidRPr="00941F9F">
        <w:rPr>
          <w:noProof/>
        </w:rPr>
        <w:drawing>
          <wp:inline distT="0" distB="0" distL="0" distR="0" wp14:anchorId="148B42E5" wp14:editId="5F829145">
            <wp:extent cx="876300" cy="238125"/>
            <wp:effectExtent l="19050" t="0" r="0" b="0"/>
            <wp:docPr id="396" name="Bild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4"/>
                    <a:srcRect/>
                    <a:stretch>
                      <a:fillRect/>
                    </a:stretch>
                  </pic:blipFill>
                  <pic:spPr bwMode="auto">
                    <a:xfrm>
                      <a:off x="0" y="0"/>
                      <a:ext cx="876300" cy="238125"/>
                    </a:xfrm>
                    <a:prstGeom prst="rect">
                      <a:avLst/>
                    </a:prstGeom>
                    <a:noFill/>
                    <a:ln w="9525">
                      <a:noFill/>
                      <a:miter lim="800000"/>
                      <a:headEnd/>
                      <a:tailEnd/>
                    </a:ln>
                  </pic:spPr>
                </pic:pic>
              </a:graphicData>
            </a:graphic>
          </wp:inline>
        </w:drawing>
      </w:r>
      <w:r w:rsidR="00941F9F">
        <w:t>.</w:t>
      </w:r>
    </w:p>
    <w:p w14:paraId="01BE935B" w14:textId="1C7464E6" w:rsidR="00541CDE" w:rsidRPr="00851B71" w:rsidRDefault="00541CDE" w:rsidP="007E4A20">
      <w:pPr>
        <w:keepNext/>
        <w:jc w:val="center"/>
      </w:pPr>
      <w:r w:rsidRPr="00541CDE">
        <w:rPr>
          <w:noProof/>
        </w:rPr>
        <w:drawing>
          <wp:inline distT="0" distB="0" distL="0" distR="0" wp14:anchorId="384F8E51" wp14:editId="5F138D32">
            <wp:extent cx="2715004" cy="885949"/>
            <wp:effectExtent l="0" t="0" r="0" b="9525"/>
            <wp:docPr id="403" name="Grafik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15004" cy="885949"/>
                    </a:xfrm>
                    <a:prstGeom prst="rect">
                      <a:avLst/>
                    </a:prstGeom>
                  </pic:spPr>
                </pic:pic>
              </a:graphicData>
            </a:graphic>
          </wp:inline>
        </w:drawing>
      </w:r>
    </w:p>
    <w:p w14:paraId="0727C4BB" w14:textId="00691F72" w:rsidR="00541CDE" w:rsidRDefault="00541CDE" w:rsidP="007E4A20">
      <w:pPr>
        <w:pStyle w:val="FigureCaption"/>
      </w:pPr>
      <w:bookmarkStart w:id="554" w:name="_Toc511379095"/>
      <w:bookmarkStart w:id="555" w:name="_Toc520987272"/>
      <w:r>
        <w:t xml:space="preserve">Figure </w:t>
      </w:r>
      <w:fldSimple w:instr=" STYLEREF 1 \s ">
        <w:r w:rsidR="00D4118B">
          <w:rPr>
            <w:noProof/>
          </w:rPr>
          <w:t>7</w:t>
        </w:r>
      </w:fldSimple>
      <w:r>
        <w:noBreakHyphen/>
      </w:r>
      <w:fldSimple w:instr=" SEQ Figure \* ARABIC \s 1 ">
        <w:r w:rsidR="00D4118B">
          <w:rPr>
            <w:noProof/>
          </w:rPr>
          <w:t>13</w:t>
        </w:r>
      </w:fldSimple>
      <w:r>
        <w:t>: Creating a new Papyrus Project</w:t>
      </w:r>
      <w:r w:rsidRPr="00991CD3">
        <w:t xml:space="preserve"> </w:t>
      </w:r>
      <w:r>
        <w:t>(5)</w:t>
      </w:r>
      <w:bookmarkEnd w:id="554"/>
      <w:bookmarkEnd w:id="555"/>
    </w:p>
    <w:p w14:paraId="5082A7C1" w14:textId="77777777" w:rsidR="006F0C2D" w:rsidRDefault="006F0C2D" w:rsidP="007E4A20"/>
    <w:p w14:paraId="5B239E62" w14:textId="0AB79238" w:rsidR="00AB62A6" w:rsidRDefault="00AB62A6" w:rsidP="008F6C4B">
      <w:pPr>
        <w:pStyle w:val="berschrift3"/>
      </w:pPr>
      <w:bookmarkStart w:id="556" w:name="_Toc511379170"/>
      <w:bookmarkStart w:id="557" w:name="_Toc520987155"/>
      <w:r>
        <w:lastRenderedPageBreak/>
        <w:t xml:space="preserve">Copy downloaded </w:t>
      </w:r>
      <w:r w:rsidR="006F0C2D" w:rsidRPr="006F0C2D">
        <w:t>model infrastructure files</w:t>
      </w:r>
      <w:r>
        <w:t xml:space="preserve"> into new project</w:t>
      </w:r>
      <w:bookmarkEnd w:id="549"/>
      <w:bookmarkEnd w:id="556"/>
      <w:bookmarkEnd w:id="557"/>
    </w:p>
    <w:p w14:paraId="0758D5C5" w14:textId="31C3833B" w:rsidR="0028447E" w:rsidRDefault="0028447E" w:rsidP="0028447E">
      <w:pPr>
        <w:pBdr>
          <w:top w:val="single" w:sz="4" w:space="1" w:color="auto"/>
          <w:left w:val="single" w:sz="4" w:space="4" w:color="auto"/>
          <w:bottom w:val="single" w:sz="4" w:space="1" w:color="auto"/>
          <w:right w:val="single" w:sz="4" w:space="4" w:color="auto"/>
        </w:pBdr>
        <w:shd w:val="clear" w:color="auto" w:fill="F3DAA9" w:themeFill="accent4" w:themeFillTint="66"/>
        <w:tabs>
          <w:tab w:val="center" w:pos="4678"/>
          <w:tab w:val="right" w:pos="9356"/>
        </w:tabs>
      </w:pPr>
      <w:r w:rsidRPr="00831E09">
        <w:rPr>
          <w:noProof/>
          <w:lang w:val="de-DE" w:eastAsia="de-DE"/>
        </w:rPr>
        <w:drawing>
          <wp:inline distT="0" distB="0" distL="0" distR="0" wp14:anchorId="6043F08D" wp14:editId="2970340E">
            <wp:extent cx="287585" cy="287585"/>
            <wp:effectExtent l="19050" t="0" r="0" b="0"/>
            <wp:docPr id="407" name="Bild 3"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r>
      <w:r w:rsidRPr="0028447E">
        <w:t>The model infrastructure files need to be copied into the new project,</w:t>
      </w:r>
      <w:r>
        <w:tab/>
      </w:r>
      <w:r w:rsidRPr="00831E09">
        <w:rPr>
          <w:noProof/>
          <w:lang w:val="de-DE" w:eastAsia="de-DE"/>
        </w:rPr>
        <w:drawing>
          <wp:inline distT="0" distB="0" distL="0" distR="0" wp14:anchorId="348E2D13" wp14:editId="4D64060C">
            <wp:extent cx="287585" cy="287585"/>
            <wp:effectExtent l="19050" t="0" r="0" b="0"/>
            <wp:docPr id="408" name="Bild 4" descr="XP-exclamation-mark"/>
            <wp:cNvGraphicFramePr/>
            <a:graphic xmlns:a="http://schemas.openxmlformats.org/drawingml/2006/main">
              <a:graphicData uri="http://schemas.openxmlformats.org/drawingml/2006/picture">
                <pic:pic xmlns:pic="http://schemas.openxmlformats.org/drawingml/2006/picture">
                  <pic:nvPicPr>
                    <pic:cNvPr id="7" name="Picture 9" descr="XP-exclamation-mark"/>
                    <pic:cNvPicPr>
                      <a:picLocks noChangeAspect="1" noChangeArrowheads="1"/>
                    </pic:cNvPicPr>
                  </pic:nvPicPr>
                  <pic:blipFill>
                    <a:blip r:embed="rId20"/>
                    <a:srcRect/>
                    <a:stretch>
                      <a:fillRect/>
                    </a:stretch>
                  </pic:blipFill>
                  <pic:spPr bwMode="auto">
                    <a:xfrm>
                      <a:off x="0" y="0"/>
                      <a:ext cx="287585" cy="287585"/>
                    </a:xfrm>
                    <a:prstGeom prst="rect">
                      <a:avLst/>
                    </a:prstGeom>
                    <a:noFill/>
                  </pic:spPr>
                </pic:pic>
              </a:graphicData>
            </a:graphic>
          </wp:inline>
        </w:drawing>
      </w:r>
      <w:r>
        <w:tab/>
      </w:r>
      <w:r w:rsidRPr="0028447E">
        <w:t>to allow that different models in a workspace use different versions of the files.</w:t>
      </w:r>
      <w:r>
        <w:tab/>
      </w:r>
    </w:p>
    <w:p w14:paraId="2DE28AD3" w14:textId="4B4F6A59" w:rsidR="00541CDE" w:rsidRDefault="00537C59" w:rsidP="00EB63A6">
      <w:r>
        <w:t xml:space="preserve">The </w:t>
      </w:r>
      <w:r w:rsidR="00932019">
        <w:t>easiest</w:t>
      </w:r>
      <w:r>
        <w:t xml:space="preserve"> way </w:t>
      </w:r>
      <w:r w:rsidR="00932019">
        <w:t>is to copy&amp;paste the downloaded files directly using the Windows-Explorer (i.e., outside Papyrus).</w:t>
      </w:r>
    </w:p>
    <w:p w14:paraId="40AFBA90" w14:textId="4D87AFD3" w:rsidR="00932019" w:rsidRDefault="006E5CB0" w:rsidP="00EB63A6">
      <w:r>
        <w:t xml:space="preserve">Copy the </w:t>
      </w:r>
      <w:r w:rsidR="002550E5" w:rsidRPr="002550E5">
        <w:rPr>
          <w:noProof/>
        </w:rPr>
        <w:drawing>
          <wp:inline distT="0" distB="0" distL="0" distR="0" wp14:anchorId="28EFB683" wp14:editId="0F39874D">
            <wp:extent cx="1247949" cy="171474"/>
            <wp:effectExtent l="0" t="0" r="0" b="0"/>
            <wp:docPr id="460" name="Grafik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47949" cy="171474"/>
                    </a:xfrm>
                    <a:prstGeom prst="rect">
                      <a:avLst/>
                    </a:prstGeom>
                  </pic:spPr>
                </pic:pic>
              </a:graphicData>
            </a:graphic>
          </wp:inline>
        </w:drawing>
      </w:r>
      <w:r w:rsidR="002550E5">
        <w:t xml:space="preserve"> and </w:t>
      </w:r>
      <w:r w:rsidR="00AF5925" w:rsidRPr="00AF5925">
        <w:rPr>
          <w:noProof/>
        </w:rPr>
        <w:drawing>
          <wp:inline distT="0" distB="0" distL="0" distR="0" wp14:anchorId="1B84AFB5" wp14:editId="4C556DF2">
            <wp:extent cx="809738" cy="171474"/>
            <wp:effectExtent l="0" t="0" r="9525"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09738" cy="171474"/>
                    </a:xfrm>
                    <a:prstGeom prst="rect">
                      <a:avLst/>
                    </a:prstGeom>
                  </pic:spPr>
                </pic:pic>
              </a:graphicData>
            </a:graphic>
          </wp:inline>
        </w:drawing>
      </w:r>
      <w:r w:rsidR="00AF5925">
        <w:t xml:space="preserve"> folder</w:t>
      </w:r>
      <w:r w:rsidR="002550E5">
        <w:t>s</w:t>
      </w:r>
      <w:r w:rsidR="00AF5925">
        <w:t xml:space="preserve"> from the downloaded EAGLE-ToolChain branch located </w:t>
      </w:r>
      <w:r w:rsidR="0011334E">
        <w:t>in the git folder:</w:t>
      </w:r>
    </w:p>
    <w:p w14:paraId="3DC3671D" w14:textId="1928EF9F" w:rsidR="00AF5925" w:rsidRPr="00851B71" w:rsidRDefault="002550E5" w:rsidP="00AF5925">
      <w:pPr>
        <w:keepNext/>
        <w:jc w:val="center"/>
      </w:pPr>
      <w:r w:rsidRPr="002550E5">
        <w:rPr>
          <w:noProof/>
        </w:rPr>
        <w:drawing>
          <wp:inline distT="0" distB="0" distL="0" distR="0" wp14:anchorId="1A27ABB9" wp14:editId="7EF39AE4">
            <wp:extent cx="1629002" cy="2400635"/>
            <wp:effectExtent l="0" t="0" r="9525" b="0"/>
            <wp:docPr id="461" name="Grafik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29002" cy="2400635"/>
                    </a:xfrm>
                    <a:prstGeom prst="rect">
                      <a:avLst/>
                    </a:prstGeom>
                  </pic:spPr>
                </pic:pic>
              </a:graphicData>
            </a:graphic>
          </wp:inline>
        </w:drawing>
      </w:r>
    </w:p>
    <w:p w14:paraId="0C578A0C" w14:textId="4E07AF9F" w:rsidR="00AF5925" w:rsidRDefault="00AF5925" w:rsidP="00AF5925">
      <w:pPr>
        <w:pStyle w:val="FigureCaption"/>
      </w:pPr>
      <w:bookmarkStart w:id="558" w:name="_Toc511379096"/>
      <w:bookmarkStart w:id="559" w:name="_Toc520987273"/>
      <w:r>
        <w:t xml:space="preserve">Figure </w:t>
      </w:r>
      <w:fldSimple w:instr=" STYLEREF 1 \s ">
        <w:r w:rsidR="00D4118B">
          <w:rPr>
            <w:noProof/>
          </w:rPr>
          <w:t>7</w:t>
        </w:r>
      </w:fldSimple>
      <w:r>
        <w:noBreakHyphen/>
      </w:r>
      <w:fldSimple w:instr=" SEQ Figure \* ARABIC \s 1 ">
        <w:r w:rsidR="00D4118B">
          <w:rPr>
            <w:noProof/>
          </w:rPr>
          <w:t>14</w:t>
        </w:r>
      </w:fldSimple>
      <w:r>
        <w:t xml:space="preserve">: </w:t>
      </w:r>
      <w:r w:rsidR="00186435">
        <w:t xml:space="preserve">CommonDataTypes and </w:t>
      </w:r>
      <w:r>
        <w:t>UMLProfiles Folder</w:t>
      </w:r>
      <w:r w:rsidR="00186435">
        <w:t>s</w:t>
      </w:r>
      <w:r>
        <w:t xml:space="preserve"> on Local PC</w:t>
      </w:r>
      <w:bookmarkEnd w:id="558"/>
      <w:bookmarkEnd w:id="559"/>
    </w:p>
    <w:p w14:paraId="64E1F4D2" w14:textId="3F960D5B" w:rsidR="00541CDE" w:rsidRDefault="00AF5925" w:rsidP="00EB63A6">
      <w:r>
        <w:t xml:space="preserve">Paste the </w:t>
      </w:r>
      <w:r w:rsidR="00186435" w:rsidRPr="002550E5">
        <w:rPr>
          <w:noProof/>
        </w:rPr>
        <w:drawing>
          <wp:inline distT="0" distB="0" distL="0" distR="0" wp14:anchorId="21B3BCC1" wp14:editId="075CF077">
            <wp:extent cx="1247949" cy="171474"/>
            <wp:effectExtent l="0" t="0" r="0" b="0"/>
            <wp:docPr id="462" name="Grafik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47949" cy="171474"/>
                    </a:xfrm>
                    <a:prstGeom prst="rect">
                      <a:avLst/>
                    </a:prstGeom>
                  </pic:spPr>
                </pic:pic>
              </a:graphicData>
            </a:graphic>
          </wp:inline>
        </w:drawing>
      </w:r>
      <w:r w:rsidR="00186435">
        <w:t xml:space="preserve"> and </w:t>
      </w:r>
      <w:r w:rsidRPr="00AF5925">
        <w:rPr>
          <w:noProof/>
        </w:rPr>
        <w:drawing>
          <wp:inline distT="0" distB="0" distL="0" distR="0" wp14:anchorId="441EABCB" wp14:editId="67B16688">
            <wp:extent cx="809738" cy="171474"/>
            <wp:effectExtent l="0" t="0" r="9525"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09738" cy="171474"/>
                    </a:xfrm>
                    <a:prstGeom prst="rect">
                      <a:avLst/>
                    </a:prstGeom>
                  </pic:spPr>
                </pic:pic>
              </a:graphicData>
            </a:graphic>
          </wp:inline>
        </w:drawing>
      </w:r>
      <w:r>
        <w:t xml:space="preserve"> folder</w:t>
      </w:r>
      <w:r w:rsidR="00186435">
        <w:t>s</w:t>
      </w:r>
      <w:r>
        <w:t xml:space="preserve"> into the X</w:t>
      </w:r>
      <w:r w:rsidR="0011334E">
        <w:t>xxModel folder in the workspace:</w:t>
      </w:r>
    </w:p>
    <w:p w14:paraId="276B0B73" w14:textId="379C00B2" w:rsidR="00AF5925" w:rsidRPr="00851B71" w:rsidRDefault="000A1B0A" w:rsidP="00677FF2">
      <w:pPr>
        <w:keepNext/>
        <w:jc w:val="center"/>
      </w:pPr>
      <w:bookmarkStart w:id="560" w:name="_Hlk501357797"/>
      <w:r w:rsidRPr="000A1B0A">
        <w:rPr>
          <w:noProof/>
        </w:rPr>
        <w:drawing>
          <wp:inline distT="0" distB="0" distL="0" distR="0" wp14:anchorId="27FF3B02" wp14:editId="058794F8">
            <wp:extent cx="2248214" cy="2705478"/>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48214" cy="2705478"/>
                    </a:xfrm>
                    <a:prstGeom prst="rect">
                      <a:avLst/>
                    </a:prstGeom>
                  </pic:spPr>
                </pic:pic>
              </a:graphicData>
            </a:graphic>
          </wp:inline>
        </w:drawing>
      </w:r>
    </w:p>
    <w:p w14:paraId="50A2F42C" w14:textId="5B1E05BD" w:rsidR="00AF5925" w:rsidRDefault="00AF5925" w:rsidP="00AF5925">
      <w:pPr>
        <w:pStyle w:val="FigureCaption"/>
      </w:pPr>
      <w:bookmarkStart w:id="561" w:name="_Toc511379097"/>
      <w:bookmarkStart w:id="562" w:name="_Toc520987274"/>
      <w:bookmarkEnd w:id="560"/>
      <w:r>
        <w:t xml:space="preserve">Figure </w:t>
      </w:r>
      <w:fldSimple w:instr=" STYLEREF 1 \s ">
        <w:r w:rsidR="00D4118B">
          <w:rPr>
            <w:noProof/>
          </w:rPr>
          <w:t>7</w:t>
        </w:r>
      </w:fldSimple>
      <w:r>
        <w:noBreakHyphen/>
      </w:r>
      <w:fldSimple w:instr=" SEQ Figure \* ARABIC \s 1 ">
        <w:r w:rsidR="00D4118B">
          <w:rPr>
            <w:noProof/>
          </w:rPr>
          <w:t>15</w:t>
        </w:r>
      </w:fldSimple>
      <w:r>
        <w:t xml:space="preserve">: </w:t>
      </w:r>
      <w:r w:rsidR="000A1B0A">
        <w:t xml:space="preserve">CommonDataTypes and </w:t>
      </w:r>
      <w:r>
        <w:t>UMLProfiles Folder</w:t>
      </w:r>
      <w:r w:rsidR="000A1B0A">
        <w:t>s</w:t>
      </w:r>
      <w:r>
        <w:t xml:space="preserve"> </w:t>
      </w:r>
      <w:r w:rsidR="0011334E">
        <w:t>pasted to Model Folder</w:t>
      </w:r>
      <w:bookmarkEnd w:id="561"/>
      <w:bookmarkEnd w:id="562"/>
    </w:p>
    <w:p w14:paraId="6C7E2D0B" w14:textId="5478BD4D" w:rsidR="00AF5925" w:rsidRDefault="0011334E" w:rsidP="00EB63A6">
      <w:r>
        <w:lastRenderedPageBreak/>
        <w:t xml:space="preserve">Delete the .project files from the </w:t>
      </w:r>
      <w:r w:rsidR="007053B0">
        <w:t>inserted</w:t>
      </w:r>
      <w:r>
        <w:t xml:space="preserve"> folder</w:t>
      </w:r>
      <w:r w:rsidR="00D04C04">
        <w:t>s</w:t>
      </w:r>
      <w:r>
        <w:t>:</w:t>
      </w:r>
    </w:p>
    <w:p w14:paraId="075AC840" w14:textId="5899F837" w:rsidR="00677FF2" w:rsidRPr="00851B71" w:rsidRDefault="002D553E" w:rsidP="00677FF2">
      <w:pPr>
        <w:keepNext/>
        <w:jc w:val="center"/>
      </w:pPr>
      <w:r w:rsidRPr="002D553E">
        <w:rPr>
          <w:noProof/>
        </w:rPr>
        <w:drawing>
          <wp:inline distT="0" distB="0" distL="0" distR="0" wp14:anchorId="630C08BB" wp14:editId="5FB7E1FF">
            <wp:extent cx="3029373" cy="5344271"/>
            <wp:effectExtent l="0" t="0" r="0" b="8890"/>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29373" cy="5344271"/>
                    </a:xfrm>
                    <a:prstGeom prst="rect">
                      <a:avLst/>
                    </a:prstGeom>
                  </pic:spPr>
                </pic:pic>
              </a:graphicData>
            </a:graphic>
          </wp:inline>
        </w:drawing>
      </w:r>
    </w:p>
    <w:p w14:paraId="2D80A90A" w14:textId="4CD13113" w:rsidR="0011334E" w:rsidRDefault="0011334E" w:rsidP="0011334E">
      <w:pPr>
        <w:pStyle w:val="FigureCaption"/>
      </w:pPr>
      <w:bookmarkStart w:id="563" w:name="_Toc511379098"/>
      <w:bookmarkStart w:id="564" w:name="_Toc520987275"/>
      <w:r>
        <w:t xml:space="preserve">Figure </w:t>
      </w:r>
      <w:fldSimple w:instr=" STYLEREF 1 \s ">
        <w:r w:rsidR="00D4118B">
          <w:rPr>
            <w:noProof/>
          </w:rPr>
          <w:t>7</w:t>
        </w:r>
      </w:fldSimple>
      <w:r>
        <w:noBreakHyphen/>
      </w:r>
      <w:fldSimple w:instr=" SEQ Figure \* ARABIC \s 1 ">
        <w:r w:rsidR="00D4118B">
          <w:rPr>
            <w:noProof/>
          </w:rPr>
          <w:t>16</w:t>
        </w:r>
      </w:fldSimple>
      <w:r>
        <w:t xml:space="preserve">: </w:t>
      </w:r>
      <w:r w:rsidR="00677FF2">
        <w:t xml:space="preserve">.project </w:t>
      </w:r>
      <w:r w:rsidR="00E17604">
        <w:t>F</w:t>
      </w:r>
      <w:r w:rsidR="00677FF2">
        <w:t>iles to be deleted from the Folders</w:t>
      </w:r>
      <w:bookmarkEnd w:id="563"/>
      <w:bookmarkEnd w:id="564"/>
    </w:p>
    <w:p w14:paraId="3563C637" w14:textId="24B8789F" w:rsidR="0011334E" w:rsidRDefault="00FB0DCE" w:rsidP="00EB63A6">
      <w:r>
        <w:t xml:space="preserve">Refresh the </w:t>
      </w:r>
      <w:r w:rsidR="00B75BFB">
        <w:t>XxxModel</w:t>
      </w:r>
      <w:r>
        <w:t xml:space="preserve"> in </w:t>
      </w:r>
      <w:r w:rsidR="00B8552D">
        <w:t xml:space="preserve">the </w:t>
      </w:r>
      <w:r w:rsidR="00B8552D" w:rsidRPr="00120E65">
        <w:rPr>
          <w:noProof/>
        </w:rPr>
        <w:drawing>
          <wp:inline distT="0" distB="0" distL="0" distR="0" wp14:anchorId="6BEBD050" wp14:editId="50A3712A">
            <wp:extent cx="1019317" cy="152421"/>
            <wp:effectExtent l="0" t="0" r="9525" b="0"/>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019317" cy="152421"/>
                    </a:xfrm>
                    <a:prstGeom prst="rect">
                      <a:avLst/>
                    </a:prstGeom>
                  </pic:spPr>
                </pic:pic>
              </a:graphicData>
            </a:graphic>
          </wp:inline>
        </w:drawing>
      </w:r>
      <w:r w:rsidR="00B8552D">
        <w:t xml:space="preserve"> of </w:t>
      </w:r>
      <w:r>
        <w:t>Papyrus</w:t>
      </w:r>
      <w:r w:rsidR="00B75BFB">
        <w:t xml:space="preserve"> to make the </w:t>
      </w:r>
      <w:r w:rsidR="00E17604" w:rsidRPr="00E17604">
        <w:t xml:space="preserve">model infrastructure </w:t>
      </w:r>
      <w:r w:rsidR="00B75BFB">
        <w:t>folder</w:t>
      </w:r>
      <w:r w:rsidR="00E17604">
        <w:t>s</w:t>
      </w:r>
      <w:r w:rsidR="00B75BFB">
        <w:t xml:space="preserve"> visible</w:t>
      </w:r>
      <w:r w:rsidR="00B8552D">
        <w:t>.</w:t>
      </w:r>
    </w:p>
    <w:p w14:paraId="3D167DE4" w14:textId="5FB49A6B" w:rsidR="00FB0DCE" w:rsidRPr="00851B71" w:rsidRDefault="00FB0DCE" w:rsidP="00FB0DCE">
      <w:pPr>
        <w:keepNext/>
        <w:jc w:val="center"/>
      </w:pPr>
      <w:r w:rsidRPr="00FB0DCE">
        <w:rPr>
          <w:noProof/>
        </w:rPr>
        <w:lastRenderedPageBreak/>
        <w:drawing>
          <wp:inline distT="0" distB="0" distL="0" distR="0" wp14:anchorId="1E1A9FA0" wp14:editId="7E6A782A">
            <wp:extent cx="2610214" cy="4315427"/>
            <wp:effectExtent l="0" t="0" r="0" b="9525"/>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10214" cy="4315427"/>
                    </a:xfrm>
                    <a:prstGeom prst="rect">
                      <a:avLst/>
                    </a:prstGeom>
                  </pic:spPr>
                </pic:pic>
              </a:graphicData>
            </a:graphic>
          </wp:inline>
        </w:drawing>
      </w:r>
      <w:r>
        <w:t xml:space="preserve"> </w:t>
      </w:r>
      <w:r>
        <w:sym w:font="Wingdings" w:char="F0E0"/>
      </w:r>
      <w:r>
        <w:t xml:space="preserve"> </w:t>
      </w:r>
      <w:r w:rsidR="00E17604" w:rsidRPr="00E17604">
        <w:rPr>
          <w:noProof/>
        </w:rPr>
        <w:drawing>
          <wp:inline distT="0" distB="0" distL="0" distR="0" wp14:anchorId="5BB8EAFC" wp14:editId="601BA24E">
            <wp:extent cx="2715004" cy="2457793"/>
            <wp:effectExtent l="0" t="0" r="9525" b="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715004" cy="2457793"/>
                    </a:xfrm>
                    <a:prstGeom prst="rect">
                      <a:avLst/>
                    </a:prstGeom>
                  </pic:spPr>
                </pic:pic>
              </a:graphicData>
            </a:graphic>
          </wp:inline>
        </w:drawing>
      </w:r>
    </w:p>
    <w:p w14:paraId="26A04413" w14:textId="036C3685" w:rsidR="00E17604" w:rsidRPr="00320998" w:rsidRDefault="00E17604" w:rsidP="00E17604">
      <w:pPr>
        <w:pStyle w:val="FigureCaption"/>
        <w:rPr>
          <w:lang w:val="fr-FR"/>
        </w:rPr>
      </w:pPr>
      <w:bookmarkStart w:id="565" w:name="_Toc511379099"/>
      <w:bookmarkStart w:id="566" w:name="_Toc520987276"/>
      <w:r w:rsidRPr="00320998">
        <w:rPr>
          <w:lang w:val="fr-FR"/>
        </w:rPr>
        <w:t xml:space="preserve">Figure </w:t>
      </w:r>
      <w:r>
        <w:fldChar w:fldCharType="begin"/>
      </w:r>
      <w:r w:rsidRPr="00320998">
        <w:rPr>
          <w:lang w:val="fr-FR"/>
        </w:rPr>
        <w:instrText xml:space="preserve"> STYLEREF 1 \s </w:instrText>
      </w:r>
      <w:r>
        <w:fldChar w:fldCharType="separate"/>
      </w:r>
      <w:r w:rsidR="00D4118B">
        <w:rPr>
          <w:noProof/>
          <w:lang w:val="fr-FR"/>
        </w:rPr>
        <w:t>7</w:t>
      </w:r>
      <w:r>
        <w:fldChar w:fldCharType="end"/>
      </w:r>
      <w:r w:rsidRPr="00320998">
        <w:rPr>
          <w:lang w:val="fr-FR"/>
        </w:rPr>
        <w:noBreakHyphen/>
      </w:r>
      <w:r>
        <w:fldChar w:fldCharType="begin"/>
      </w:r>
      <w:r w:rsidRPr="00320998">
        <w:rPr>
          <w:lang w:val="fr-FR"/>
        </w:rPr>
        <w:instrText xml:space="preserve"> SEQ Figure \* ARABIC \s 1 </w:instrText>
      </w:r>
      <w:r>
        <w:fldChar w:fldCharType="separate"/>
      </w:r>
      <w:r w:rsidR="00D4118B">
        <w:rPr>
          <w:noProof/>
          <w:lang w:val="fr-FR"/>
        </w:rPr>
        <w:t>17</w:t>
      </w:r>
      <w:r>
        <w:fldChar w:fldCharType="end"/>
      </w:r>
      <w:r w:rsidRPr="00320998">
        <w:rPr>
          <w:lang w:val="fr-FR"/>
        </w:rPr>
        <w:t>: Model Infrastructure Files in XxxModel</w:t>
      </w:r>
      <w:r w:rsidR="00120E65">
        <w:rPr>
          <w:lang w:val="fr-FR"/>
        </w:rPr>
        <w:t xml:space="preserve"> Project</w:t>
      </w:r>
      <w:bookmarkEnd w:id="565"/>
      <w:bookmarkEnd w:id="566"/>
    </w:p>
    <w:p w14:paraId="69BA4EF6" w14:textId="692C6A03" w:rsidR="00AF5925" w:rsidRPr="00120E65" w:rsidRDefault="00AF5925" w:rsidP="00EB63A6"/>
    <w:p w14:paraId="2F54F3AC" w14:textId="2D89BEE9" w:rsidR="0078029C" w:rsidRDefault="00751002" w:rsidP="0078029C">
      <w:pPr>
        <w:pStyle w:val="berschrift3"/>
      </w:pPr>
      <w:bookmarkStart w:id="567" w:name="_Toc511379171"/>
      <w:bookmarkStart w:id="568" w:name="_Toc520987156"/>
      <w:r w:rsidRPr="00751002">
        <w:t>Apply the Open Model Profiles to the new model</w:t>
      </w:r>
      <w:bookmarkEnd w:id="567"/>
      <w:bookmarkEnd w:id="568"/>
    </w:p>
    <w:p w14:paraId="0D9E84ED" w14:textId="3C4BF0C7" w:rsidR="00751002" w:rsidRDefault="00E472E7" w:rsidP="00EB63A6">
      <w:r>
        <w:t>Select</w:t>
      </w:r>
      <w:r w:rsidR="00751002">
        <w:t xml:space="preserve"> </w:t>
      </w:r>
      <w:r w:rsidR="005F7CD5" w:rsidRPr="005F7CD5">
        <w:rPr>
          <w:noProof/>
        </w:rPr>
        <w:drawing>
          <wp:inline distT="0" distB="0" distL="0" distR="0" wp14:anchorId="2A244D47" wp14:editId="3F8A95F0">
            <wp:extent cx="724001" cy="142895"/>
            <wp:effectExtent l="0" t="0" r="0" b="9525"/>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24001" cy="142895"/>
                    </a:xfrm>
                    <a:prstGeom prst="rect">
                      <a:avLst/>
                    </a:prstGeom>
                  </pic:spPr>
                </pic:pic>
              </a:graphicData>
            </a:graphic>
          </wp:inline>
        </w:drawing>
      </w:r>
      <w:r w:rsidR="005F7CD5">
        <w:t xml:space="preserve"> in the </w:t>
      </w:r>
      <w:r w:rsidR="005F7CD5" w:rsidRPr="005F7CD5">
        <w:rPr>
          <w:noProof/>
        </w:rPr>
        <w:drawing>
          <wp:inline distT="0" distB="0" distL="0" distR="0" wp14:anchorId="7CE364CA" wp14:editId="3A9EA56D">
            <wp:extent cx="1009791" cy="161948"/>
            <wp:effectExtent l="0" t="0" r="0" b="9525"/>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009791" cy="161948"/>
                    </a:xfrm>
                    <a:prstGeom prst="rect">
                      <a:avLst/>
                    </a:prstGeom>
                  </pic:spPr>
                </pic:pic>
              </a:graphicData>
            </a:graphic>
          </wp:inline>
        </w:drawing>
      </w:r>
      <w:r w:rsidR="00054CBB">
        <w:t xml:space="preserve">, </w:t>
      </w:r>
      <w:r>
        <w:t xml:space="preserve">then </w:t>
      </w:r>
      <w:r w:rsidR="00054CBB">
        <w:t xml:space="preserve">select the </w:t>
      </w:r>
      <w:r w:rsidR="00054CBB" w:rsidRPr="00EB63A6">
        <w:rPr>
          <w:rFonts w:ascii="Segoe Script" w:hAnsi="Segoe Script"/>
        </w:rPr>
        <w:t xml:space="preserve">Profile </w:t>
      </w:r>
      <w:r w:rsidR="00054CBB">
        <w:t xml:space="preserve">tab in </w:t>
      </w:r>
      <w:r w:rsidR="00054CBB" w:rsidRPr="00054CBB">
        <w:rPr>
          <w:noProof/>
        </w:rPr>
        <w:drawing>
          <wp:inline distT="0" distB="0" distL="0" distR="0" wp14:anchorId="6A0E5F38" wp14:editId="4467E513">
            <wp:extent cx="743054" cy="171474"/>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43054" cy="171474"/>
                    </a:xfrm>
                    <a:prstGeom prst="rect">
                      <a:avLst/>
                    </a:prstGeom>
                  </pic:spPr>
                </pic:pic>
              </a:graphicData>
            </a:graphic>
          </wp:inline>
        </w:drawing>
      </w:r>
      <w:r w:rsidR="00054CBB">
        <w:t xml:space="preserve"> and click on the </w:t>
      </w:r>
      <w:r w:rsidR="00054CBB" w:rsidRPr="00EB63A6">
        <w:rPr>
          <w:rFonts w:ascii="Segoe Script" w:hAnsi="Segoe Script"/>
        </w:rPr>
        <w:t>Apply profile</w:t>
      </w:r>
      <w:r w:rsidR="00054CBB">
        <w:t xml:space="preserve"> button</w:t>
      </w:r>
      <w:r w:rsidR="009977F1">
        <w:t xml:space="preserve"> </w:t>
      </w:r>
      <w:r w:rsidR="009977F1" w:rsidRPr="009977F1">
        <w:rPr>
          <w:noProof/>
        </w:rPr>
        <w:drawing>
          <wp:inline distT="0" distB="0" distL="0" distR="0" wp14:anchorId="451C7341" wp14:editId="6F7E4E91">
            <wp:extent cx="266737" cy="247685"/>
            <wp:effectExtent l="0" t="0" r="0"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6737" cy="247685"/>
                    </a:xfrm>
                    <a:prstGeom prst="rect">
                      <a:avLst/>
                    </a:prstGeom>
                  </pic:spPr>
                </pic:pic>
              </a:graphicData>
            </a:graphic>
          </wp:inline>
        </w:drawing>
      </w:r>
      <w:r w:rsidR="00054CBB">
        <w:t>:</w:t>
      </w:r>
    </w:p>
    <w:p w14:paraId="5CC20519" w14:textId="745A0A82" w:rsidR="00751002" w:rsidRPr="00851B71" w:rsidRDefault="00751002" w:rsidP="00751002">
      <w:pPr>
        <w:keepNext/>
        <w:jc w:val="center"/>
      </w:pPr>
      <w:r w:rsidRPr="00751002">
        <w:rPr>
          <w:noProof/>
        </w:rPr>
        <w:drawing>
          <wp:inline distT="0" distB="0" distL="0" distR="0" wp14:anchorId="626C41A0" wp14:editId="0FE7E88A">
            <wp:extent cx="5943600" cy="1013460"/>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013460"/>
                    </a:xfrm>
                    <a:prstGeom prst="rect">
                      <a:avLst/>
                    </a:prstGeom>
                  </pic:spPr>
                </pic:pic>
              </a:graphicData>
            </a:graphic>
          </wp:inline>
        </w:drawing>
      </w:r>
    </w:p>
    <w:p w14:paraId="1A4A8353" w14:textId="015F99FB" w:rsidR="00751002" w:rsidRDefault="00751002" w:rsidP="00751002">
      <w:pPr>
        <w:pStyle w:val="FigureCaption"/>
      </w:pPr>
      <w:bookmarkStart w:id="569" w:name="_Toc511379100"/>
      <w:bookmarkStart w:id="570" w:name="_Toc520987277"/>
      <w:r>
        <w:t xml:space="preserve">Figure </w:t>
      </w:r>
      <w:fldSimple w:instr=" STYLEREF 1 \s ">
        <w:r w:rsidR="00D4118B">
          <w:rPr>
            <w:noProof/>
          </w:rPr>
          <w:t>7</w:t>
        </w:r>
      </w:fldSimple>
      <w:r>
        <w:noBreakHyphen/>
      </w:r>
      <w:fldSimple w:instr=" SEQ Figure \* ARABIC \s 1 ">
        <w:r w:rsidR="00D4118B">
          <w:rPr>
            <w:noProof/>
          </w:rPr>
          <w:t>18</w:t>
        </w:r>
      </w:fldSimple>
      <w:r>
        <w:t xml:space="preserve">: </w:t>
      </w:r>
      <w:r w:rsidR="009977F1">
        <w:t>Applying Profiles (1)</w:t>
      </w:r>
      <w:bookmarkEnd w:id="569"/>
      <w:bookmarkEnd w:id="570"/>
    </w:p>
    <w:p w14:paraId="642819FD" w14:textId="5AED1F4D" w:rsidR="00751002" w:rsidRDefault="007F77BB" w:rsidP="00EB63A6">
      <w:r>
        <w:t>Identify</w:t>
      </w:r>
      <w:r w:rsidR="009977F1">
        <w:t xml:space="preserve"> the three profiles</w:t>
      </w:r>
      <w:r>
        <w:t xml:space="preserve"> and click </w:t>
      </w:r>
      <w:r w:rsidRPr="007F77BB">
        <w:rPr>
          <w:noProof/>
        </w:rPr>
        <w:drawing>
          <wp:inline distT="0" distB="0" distL="0" distR="0" wp14:anchorId="536B1C43" wp14:editId="4F282ADA">
            <wp:extent cx="876422" cy="238158"/>
            <wp:effectExtent l="0" t="0" r="0" b="9525"/>
            <wp:docPr id="426"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76422" cy="238158"/>
                    </a:xfrm>
                    <a:prstGeom prst="rect">
                      <a:avLst/>
                    </a:prstGeom>
                  </pic:spPr>
                </pic:pic>
              </a:graphicData>
            </a:graphic>
          </wp:inline>
        </w:drawing>
      </w:r>
      <w:r>
        <w:t>:</w:t>
      </w:r>
    </w:p>
    <w:p w14:paraId="5BD6E05B" w14:textId="11B6BC9E" w:rsidR="009977F1" w:rsidRPr="00851B71" w:rsidRDefault="009977F1" w:rsidP="009977F1">
      <w:pPr>
        <w:keepNext/>
        <w:jc w:val="center"/>
      </w:pPr>
      <w:r w:rsidRPr="009977F1">
        <w:rPr>
          <w:noProof/>
        </w:rPr>
        <w:lastRenderedPageBreak/>
        <w:drawing>
          <wp:inline distT="0" distB="0" distL="0" distR="0" wp14:anchorId="64786745" wp14:editId="06D43909">
            <wp:extent cx="5943600" cy="3858895"/>
            <wp:effectExtent l="0" t="0" r="0" b="0"/>
            <wp:docPr id="42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858895"/>
                    </a:xfrm>
                    <a:prstGeom prst="rect">
                      <a:avLst/>
                    </a:prstGeom>
                  </pic:spPr>
                </pic:pic>
              </a:graphicData>
            </a:graphic>
          </wp:inline>
        </w:drawing>
      </w:r>
    </w:p>
    <w:p w14:paraId="5D69ED15" w14:textId="6060A6C0" w:rsidR="009977F1" w:rsidRDefault="009977F1" w:rsidP="009977F1">
      <w:pPr>
        <w:pStyle w:val="FigureCaption"/>
      </w:pPr>
      <w:bookmarkStart w:id="571" w:name="_Toc511379101"/>
      <w:bookmarkStart w:id="572" w:name="_Toc520987278"/>
      <w:r>
        <w:t xml:space="preserve">Figure </w:t>
      </w:r>
      <w:fldSimple w:instr=" STYLEREF 1 \s ">
        <w:r w:rsidR="00D4118B">
          <w:rPr>
            <w:noProof/>
          </w:rPr>
          <w:t>7</w:t>
        </w:r>
      </w:fldSimple>
      <w:r>
        <w:noBreakHyphen/>
      </w:r>
      <w:fldSimple w:instr=" SEQ Figure \* ARABIC \s 1 ">
        <w:r w:rsidR="00D4118B">
          <w:rPr>
            <w:noProof/>
          </w:rPr>
          <w:t>19</w:t>
        </w:r>
      </w:fldSimple>
      <w:r>
        <w:t>: Applying Profiles (</w:t>
      </w:r>
      <w:r w:rsidR="007F77BB">
        <w:t>2</w:t>
      </w:r>
      <w:r>
        <w:t>)</w:t>
      </w:r>
      <w:bookmarkEnd w:id="571"/>
      <w:bookmarkEnd w:id="572"/>
    </w:p>
    <w:p w14:paraId="088CAA64" w14:textId="575C627C" w:rsidR="007F77BB" w:rsidRDefault="007F77BB" w:rsidP="00EB63A6">
      <w:r>
        <w:t xml:space="preserve">Select all profiles and click </w:t>
      </w:r>
      <w:r w:rsidRPr="007F77BB">
        <w:rPr>
          <w:noProof/>
        </w:rPr>
        <w:drawing>
          <wp:inline distT="0" distB="0" distL="0" distR="0" wp14:anchorId="177180CB" wp14:editId="7866A3A4">
            <wp:extent cx="876422" cy="238158"/>
            <wp:effectExtent l="0" t="0" r="0" b="9525"/>
            <wp:docPr id="428"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876422" cy="238158"/>
                    </a:xfrm>
                    <a:prstGeom prst="rect">
                      <a:avLst/>
                    </a:prstGeom>
                  </pic:spPr>
                </pic:pic>
              </a:graphicData>
            </a:graphic>
          </wp:inline>
        </w:drawing>
      </w:r>
      <w:r>
        <w:t>:</w:t>
      </w:r>
    </w:p>
    <w:p w14:paraId="6BFDA5DC" w14:textId="419FECCA" w:rsidR="007F77BB" w:rsidRPr="00851B71" w:rsidRDefault="007F77BB" w:rsidP="007F77BB">
      <w:pPr>
        <w:keepNext/>
        <w:jc w:val="center"/>
      </w:pPr>
      <w:r w:rsidRPr="007F77BB">
        <w:rPr>
          <w:noProof/>
        </w:rPr>
        <w:lastRenderedPageBreak/>
        <w:drawing>
          <wp:inline distT="0" distB="0" distL="0" distR="0" wp14:anchorId="2092058D" wp14:editId="1CEBB0DD">
            <wp:extent cx="3439005" cy="4544059"/>
            <wp:effectExtent l="0" t="0" r="9525" b="9525"/>
            <wp:docPr id="430" name="Grafik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39005" cy="4544059"/>
                    </a:xfrm>
                    <a:prstGeom prst="rect">
                      <a:avLst/>
                    </a:prstGeom>
                  </pic:spPr>
                </pic:pic>
              </a:graphicData>
            </a:graphic>
          </wp:inline>
        </w:drawing>
      </w:r>
    </w:p>
    <w:p w14:paraId="7CD0DA36" w14:textId="6EF7531E" w:rsidR="007F77BB" w:rsidRDefault="007F77BB" w:rsidP="007F77BB">
      <w:pPr>
        <w:pStyle w:val="FigureCaption"/>
      </w:pPr>
      <w:bookmarkStart w:id="573" w:name="_Toc511379102"/>
      <w:bookmarkStart w:id="574" w:name="_Toc520987279"/>
      <w:r>
        <w:t xml:space="preserve">Figure </w:t>
      </w:r>
      <w:fldSimple w:instr=" STYLEREF 1 \s ">
        <w:r w:rsidR="00D4118B">
          <w:rPr>
            <w:noProof/>
          </w:rPr>
          <w:t>7</w:t>
        </w:r>
      </w:fldSimple>
      <w:r>
        <w:noBreakHyphen/>
      </w:r>
      <w:fldSimple w:instr=" SEQ Figure \* ARABIC \s 1 ">
        <w:r w:rsidR="00D4118B">
          <w:rPr>
            <w:noProof/>
          </w:rPr>
          <w:t>20</w:t>
        </w:r>
      </w:fldSimple>
      <w:r>
        <w:t>: Applying Profiles (3)</w:t>
      </w:r>
      <w:bookmarkEnd w:id="573"/>
      <w:bookmarkEnd w:id="574"/>
    </w:p>
    <w:p w14:paraId="393CDC48" w14:textId="34ABDA46" w:rsidR="00734315" w:rsidRPr="00851B71" w:rsidRDefault="00734315" w:rsidP="00734315">
      <w:pPr>
        <w:keepNext/>
        <w:jc w:val="center"/>
      </w:pPr>
      <w:r w:rsidRPr="00734315">
        <w:rPr>
          <w:noProof/>
        </w:rPr>
        <w:drawing>
          <wp:inline distT="0" distB="0" distL="0" distR="0" wp14:anchorId="299D3E0D" wp14:editId="4C005345">
            <wp:extent cx="5943600" cy="1390015"/>
            <wp:effectExtent l="0" t="0" r="0"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390015"/>
                    </a:xfrm>
                    <a:prstGeom prst="rect">
                      <a:avLst/>
                    </a:prstGeom>
                  </pic:spPr>
                </pic:pic>
              </a:graphicData>
            </a:graphic>
          </wp:inline>
        </w:drawing>
      </w:r>
    </w:p>
    <w:p w14:paraId="6EDB8979" w14:textId="2A773413" w:rsidR="00734315" w:rsidRDefault="00734315" w:rsidP="00734315">
      <w:pPr>
        <w:pStyle w:val="FigureCaption"/>
      </w:pPr>
      <w:bookmarkStart w:id="575" w:name="_Toc511379103"/>
      <w:bookmarkStart w:id="576" w:name="_Toc520987280"/>
      <w:r>
        <w:t xml:space="preserve">Figure </w:t>
      </w:r>
      <w:fldSimple w:instr=" STYLEREF 1 \s ">
        <w:r w:rsidR="00D4118B">
          <w:rPr>
            <w:noProof/>
          </w:rPr>
          <w:t>7</w:t>
        </w:r>
      </w:fldSimple>
      <w:r>
        <w:noBreakHyphen/>
      </w:r>
      <w:fldSimple w:instr=" SEQ Figure \* ARABIC \s 1 ">
        <w:r w:rsidR="00D4118B">
          <w:rPr>
            <w:noProof/>
          </w:rPr>
          <w:t>21</w:t>
        </w:r>
      </w:fldSimple>
      <w:r>
        <w:t xml:space="preserve">: Profiles </w:t>
      </w:r>
      <w:r w:rsidR="00474997">
        <w:t>Applied</w:t>
      </w:r>
      <w:bookmarkEnd w:id="575"/>
      <w:bookmarkEnd w:id="576"/>
    </w:p>
    <w:p w14:paraId="430308AC" w14:textId="068D4C3A" w:rsidR="007F77BB" w:rsidRDefault="007F77BB" w:rsidP="00EB63A6"/>
    <w:p w14:paraId="1C1A0CDC" w14:textId="1182A323" w:rsidR="0078029C" w:rsidRDefault="00474997" w:rsidP="0078029C">
      <w:pPr>
        <w:pStyle w:val="berschrift3"/>
      </w:pPr>
      <w:bookmarkStart w:id="577" w:name="_Ref506456142"/>
      <w:bookmarkStart w:id="578" w:name="_Toc511379172"/>
      <w:bookmarkStart w:id="579" w:name="_Toc520987157"/>
      <w:r>
        <w:t>C</w:t>
      </w:r>
      <w:r w:rsidR="004453F0">
        <w:t>reate D</w:t>
      </w:r>
      <w:r>
        <w:t xml:space="preserve">efault </w:t>
      </w:r>
      <w:r w:rsidR="004453F0">
        <w:t>P</w:t>
      </w:r>
      <w:r>
        <w:t>ackages</w:t>
      </w:r>
      <w:bookmarkEnd w:id="577"/>
      <w:bookmarkEnd w:id="578"/>
      <w:bookmarkEnd w:id="579"/>
    </w:p>
    <w:p w14:paraId="32F6848B" w14:textId="2011166C" w:rsidR="00743876" w:rsidRPr="00223AA1" w:rsidRDefault="002A3EC2" w:rsidP="00EB63A6">
      <w:pPr>
        <w:rPr>
          <w:color w:val="auto"/>
          <w:lang w:eastAsia="en-US"/>
        </w:rPr>
      </w:pPr>
      <w:bookmarkStart w:id="580" w:name="_Hlk506446742"/>
      <w:r w:rsidRPr="00223AA1">
        <w:rPr>
          <w:iCs/>
          <w:color w:val="auto"/>
          <w:lang w:eastAsia="en-US"/>
        </w:rPr>
        <w:t>In order to reduce clutter, the UML artefacts are grouped in packages instead of having all kinds of the various artefacts mashed up at the same level. This provides a human friendly structure for the model. This structure accelerates the manual search for specific kinds of artefacts.</w:t>
      </w:r>
    </w:p>
    <w:bookmarkEnd w:id="580"/>
    <w:p w14:paraId="32355F4B" w14:textId="351B9E7E" w:rsidR="007F77BB" w:rsidRDefault="00650F39" w:rsidP="00EB63A6">
      <w:r>
        <w:lastRenderedPageBreak/>
        <w:t xml:space="preserve">Right click on </w:t>
      </w:r>
      <w:r w:rsidRPr="005F7CD5">
        <w:rPr>
          <w:noProof/>
        </w:rPr>
        <w:drawing>
          <wp:inline distT="0" distB="0" distL="0" distR="0" wp14:anchorId="2C4BFABF" wp14:editId="79DF386A">
            <wp:extent cx="724001" cy="142895"/>
            <wp:effectExtent l="0" t="0" r="0" b="9525"/>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24001" cy="142895"/>
                    </a:xfrm>
                    <a:prstGeom prst="rect">
                      <a:avLst/>
                    </a:prstGeom>
                  </pic:spPr>
                </pic:pic>
              </a:graphicData>
            </a:graphic>
          </wp:inline>
        </w:drawing>
      </w:r>
      <w:r>
        <w:t xml:space="preserve"> and add all required default packages via </w:t>
      </w:r>
      <w:r w:rsidRPr="008F6C4B">
        <w:rPr>
          <w:rFonts w:ascii="Segoe Script" w:hAnsi="Segoe Script"/>
        </w:rPr>
        <w:t>New Child</w:t>
      </w:r>
      <w:r>
        <w:t xml:space="preserve"> and </w:t>
      </w:r>
      <w:r w:rsidRPr="00650F39">
        <w:rPr>
          <w:noProof/>
        </w:rPr>
        <w:drawing>
          <wp:inline distT="0" distB="0" distL="0" distR="0" wp14:anchorId="7CCD9534" wp14:editId="75E1EE30">
            <wp:extent cx="733527" cy="142895"/>
            <wp:effectExtent l="0" t="0" r="0" b="9525"/>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733527" cy="142895"/>
                    </a:xfrm>
                    <a:prstGeom prst="rect">
                      <a:avLst/>
                    </a:prstGeom>
                  </pic:spPr>
                </pic:pic>
              </a:graphicData>
            </a:graphic>
          </wp:inline>
        </w:drawing>
      </w:r>
      <w:r>
        <w:t>:</w:t>
      </w:r>
    </w:p>
    <w:p w14:paraId="44345BA2" w14:textId="7FFDE0A2" w:rsidR="007F77BB" w:rsidRDefault="007F77BB" w:rsidP="00EB63A6"/>
    <w:p w14:paraId="2A565860" w14:textId="7834B0BC" w:rsidR="00650F39" w:rsidRPr="00851B71" w:rsidRDefault="004453F0" w:rsidP="00650F39">
      <w:pPr>
        <w:keepNext/>
        <w:jc w:val="center"/>
      </w:pPr>
      <w:r w:rsidRPr="004453F0">
        <w:rPr>
          <w:noProof/>
        </w:rPr>
        <w:drawing>
          <wp:inline distT="0" distB="0" distL="0" distR="0" wp14:anchorId="4DC3B38F" wp14:editId="67CC4160">
            <wp:extent cx="2572109" cy="1743318"/>
            <wp:effectExtent l="0" t="0" r="0" b="9525"/>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72109" cy="1743318"/>
                    </a:xfrm>
                    <a:prstGeom prst="rect">
                      <a:avLst/>
                    </a:prstGeom>
                  </pic:spPr>
                </pic:pic>
              </a:graphicData>
            </a:graphic>
          </wp:inline>
        </w:drawing>
      </w:r>
    </w:p>
    <w:p w14:paraId="4D893204" w14:textId="0371552B" w:rsidR="00650F39" w:rsidRDefault="00650F39" w:rsidP="00650F39">
      <w:pPr>
        <w:pStyle w:val="FigureCaption"/>
      </w:pPr>
      <w:bookmarkStart w:id="581" w:name="_Toc511379104"/>
      <w:bookmarkStart w:id="582" w:name="_Toc520987281"/>
      <w:r>
        <w:t xml:space="preserve">Figure </w:t>
      </w:r>
      <w:fldSimple w:instr=" STYLEREF 1 \s ">
        <w:r w:rsidR="00D4118B">
          <w:rPr>
            <w:noProof/>
          </w:rPr>
          <w:t>7</w:t>
        </w:r>
      </w:fldSimple>
      <w:r>
        <w:noBreakHyphen/>
      </w:r>
      <w:fldSimple w:instr=" SEQ Figure \* ARABIC \s 1 ">
        <w:r w:rsidR="00D4118B">
          <w:rPr>
            <w:noProof/>
          </w:rPr>
          <w:t>22</w:t>
        </w:r>
      </w:fldSimple>
      <w:r>
        <w:t>: Default Package Structure</w:t>
      </w:r>
      <w:bookmarkEnd w:id="581"/>
      <w:bookmarkEnd w:id="582"/>
    </w:p>
    <w:p w14:paraId="499F9F1C" w14:textId="77DD3C0D" w:rsidR="00650F39" w:rsidRDefault="00650F39" w:rsidP="00EB63A6"/>
    <w:p w14:paraId="67C1E7CE" w14:textId="240BCF6B" w:rsidR="0078029C" w:rsidRDefault="00650F39" w:rsidP="0078029C">
      <w:pPr>
        <w:pStyle w:val="berschrift3"/>
      </w:pPr>
      <w:bookmarkStart w:id="583" w:name="_Toc511379173"/>
      <w:bookmarkStart w:id="584" w:name="_Ref519503315"/>
      <w:bookmarkStart w:id="585" w:name="_Toc520987158"/>
      <w:r>
        <w:t>Add the S</w:t>
      </w:r>
      <w:r w:rsidRPr="00BF2A35">
        <w:t xml:space="preserve">tyle </w:t>
      </w:r>
      <w:r>
        <w:t>S</w:t>
      </w:r>
      <w:r w:rsidRPr="00BF2A35">
        <w:t xml:space="preserve">heet </w:t>
      </w:r>
      <w:r>
        <w:t>to the new model</w:t>
      </w:r>
      <w:bookmarkEnd w:id="583"/>
      <w:bookmarkEnd w:id="584"/>
      <w:bookmarkEnd w:id="585"/>
    </w:p>
    <w:p w14:paraId="69557191" w14:textId="111BC2C6" w:rsidR="00650F39" w:rsidRDefault="004453F0" w:rsidP="00EB63A6">
      <w:r>
        <w:t xml:space="preserve">Create a class diagram in the </w:t>
      </w:r>
      <w:r w:rsidRPr="004453F0">
        <w:rPr>
          <w:noProof/>
        </w:rPr>
        <w:drawing>
          <wp:inline distT="0" distB="0" distL="0" distR="0" wp14:anchorId="536E7C4B" wp14:editId="50A33225">
            <wp:extent cx="714475" cy="133369"/>
            <wp:effectExtent l="0" t="0" r="0" b="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714475" cy="133369"/>
                    </a:xfrm>
                    <a:prstGeom prst="rect">
                      <a:avLst/>
                    </a:prstGeom>
                  </pic:spPr>
                </pic:pic>
              </a:graphicData>
            </a:graphic>
          </wp:inline>
        </w:drawing>
      </w:r>
      <w:r>
        <w:t xml:space="preserve"> package via:</w:t>
      </w:r>
    </w:p>
    <w:p w14:paraId="1EB9EBD6" w14:textId="7777BF4A" w:rsidR="004453F0" w:rsidRPr="00851B71" w:rsidRDefault="004453F0" w:rsidP="004453F0">
      <w:pPr>
        <w:keepNext/>
        <w:jc w:val="center"/>
      </w:pPr>
      <w:r w:rsidRPr="004453F0">
        <w:rPr>
          <w:noProof/>
        </w:rPr>
        <w:drawing>
          <wp:inline distT="0" distB="0" distL="0" distR="0" wp14:anchorId="00E262BA" wp14:editId="3AB74E2F">
            <wp:extent cx="5943600" cy="2061210"/>
            <wp:effectExtent l="0" t="0" r="0" b="0"/>
            <wp:docPr id="440" name="Grafik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061210"/>
                    </a:xfrm>
                    <a:prstGeom prst="rect">
                      <a:avLst/>
                    </a:prstGeom>
                  </pic:spPr>
                </pic:pic>
              </a:graphicData>
            </a:graphic>
          </wp:inline>
        </w:drawing>
      </w:r>
    </w:p>
    <w:p w14:paraId="5D9925DD" w14:textId="320488FB" w:rsidR="004453F0" w:rsidRDefault="004453F0" w:rsidP="004453F0">
      <w:pPr>
        <w:pStyle w:val="FigureCaption"/>
      </w:pPr>
      <w:bookmarkStart w:id="586" w:name="_Toc511379105"/>
      <w:bookmarkStart w:id="587" w:name="_Toc520987282"/>
      <w:r>
        <w:t xml:space="preserve">Figure </w:t>
      </w:r>
      <w:fldSimple w:instr=" STYLEREF 1 \s ">
        <w:r w:rsidR="00D4118B">
          <w:rPr>
            <w:noProof/>
          </w:rPr>
          <w:t>7</w:t>
        </w:r>
      </w:fldSimple>
      <w:r>
        <w:noBreakHyphen/>
      </w:r>
      <w:fldSimple w:instr=" SEQ Figure \* ARABIC \s 1 ">
        <w:r w:rsidR="00D4118B">
          <w:rPr>
            <w:noProof/>
          </w:rPr>
          <w:t>23</w:t>
        </w:r>
      </w:fldSimple>
      <w:r>
        <w:t xml:space="preserve">: </w:t>
      </w:r>
      <w:r w:rsidR="00CA1EC7">
        <w:t>Creating a Class Diagram</w:t>
      </w:r>
      <w:bookmarkEnd w:id="586"/>
      <w:bookmarkEnd w:id="587"/>
    </w:p>
    <w:p w14:paraId="074B11E5" w14:textId="6582F3D0" w:rsidR="00064802" w:rsidRDefault="00E472E7" w:rsidP="00EB63A6">
      <w:r>
        <w:t>Select</w:t>
      </w:r>
      <w:r w:rsidR="00064802">
        <w:t xml:space="preserve"> </w:t>
      </w:r>
      <w:r>
        <w:t xml:space="preserve">the created </w:t>
      </w:r>
      <w:r w:rsidRPr="00E472E7">
        <w:rPr>
          <w:noProof/>
        </w:rPr>
        <w:drawing>
          <wp:inline distT="0" distB="0" distL="0" distR="0" wp14:anchorId="79C899D6" wp14:editId="1FC2ABAB">
            <wp:extent cx="1143160" cy="171474"/>
            <wp:effectExtent l="0" t="0" r="0" b="0"/>
            <wp:docPr id="449" name="Grafik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143160" cy="171474"/>
                    </a:xfrm>
                    <a:prstGeom prst="rect">
                      <a:avLst/>
                    </a:prstGeom>
                  </pic:spPr>
                </pic:pic>
              </a:graphicData>
            </a:graphic>
          </wp:inline>
        </w:drawing>
      </w:r>
      <w:r w:rsidR="00064802">
        <w:t xml:space="preserve"> in the </w:t>
      </w:r>
      <w:r w:rsidR="00064802" w:rsidRPr="005F7CD5">
        <w:rPr>
          <w:noProof/>
        </w:rPr>
        <w:drawing>
          <wp:inline distT="0" distB="0" distL="0" distR="0" wp14:anchorId="364F34F9" wp14:editId="17B008C1">
            <wp:extent cx="1009791" cy="161948"/>
            <wp:effectExtent l="0" t="0" r="0" b="9525"/>
            <wp:docPr id="446" name="Grafik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009791" cy="161948"/>
                    </a:xfrm>
                    <a:prstGeom prst="rect">
                      <a:avLst/>
                    </a:prstGeom>
                  </pic:spPr>
                </pic:pic>
              </a:graphicData>
            </a:graphic>
          </wp:inline>
        </w:drawing>
      </w:r>
      <w:r w:rsidR="00064802">
        <w:t xml:space="preserve">, </w:t>
      </w:r>
      <w:r w:rsidR="00CA1EC7">
        <w:t>then s</w:t>
      </w:r>
      <w:r w:rsidR="00064802">
        <w:t xml:space="preserve">elect the </w:t>
      </w:r>
      <w:r w:rsidR="00CA1EC7">
        <w:rPr>
          <w:rFonts w:ascii="Segoe Script" w:hAnsi="Segoe Script"/>
        </w:rPr>
        <w:t>Style</w:t>
      </w:r>
      <w:r w:rsidR="00064802" w:rsidRPr="00054CBB">
        <w:rPr>
          <w:rFonts w:ascii="Segoe Script" w:hAnsi="Segoe Script"/>
        </w:rPr>
        <w:t xml:space="preserve"> </w:t>
      </w:r>
      <w:r w:rsidR="00064802">
        <w:t xml:space="preserve">tab in </w:t>
      </w:r>
      <w:r w:rsidR="00064802" w:rsidRPr="00054CBB">
        <w:rPr>
          <w:noProof/>
        </w:rPr>
        <w:drawing>
          <wp:inline distT="0" distB="0" distL="0" distR="0" wp14:anchorId="574C94DA" wp14:editId="2FF746A3">
            <wp:extent cx="743054" cy="171474"/>
            <wp:effectExtent l="0" t="0" r="0" b="0"/>
            <wp:docPr id="447" name="Grafik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43054" cy="171474"/>
                    </a:xfrm>
                    <a:prstGeom prst="rect">
                      <a:avLst/>
                    </a:prstGeom>
                  </pic:spPr>
                </pic:pic>
              </a:graphicData>
            </a:graphic>
          </wp:inline>
        </w:drawing>
      </w:r>
      <w:r w:rsidR="00064802">
        <w:t xml:space="preserve"> and click on the </w:t>
      </w:r>
      <w:r w:rsidR="00064802" w:rsidRPr="009977F1">
        <w:rPr>
          <w:rFonts w:ascii="Segoe Script" w:hAnsi="Segoe Script"/>
        </w:rPr>
        <w:t>A</w:t>
      </w:r>
      <w:r w:rsidR="00CA1EC7">
        <w:rPr>
          <w:rFonts w:ascii="Segoe Script" w:hAnsi="Segoe Script"/>
        </w:rPr>
        <w:t>dd elements</w:t>
      </w:r>
      <w:r w:rsidR="00064802">
        <w:t xml:space="preserve"> button </w:t>
      </w:r>
      <w:r w:rsidR="00064802" w:rsidRPr="009977F1">
        <w:rPr>
          <w:noProof/>
        </w:rPr>
        <w:drawing>
          <wp:inline distT="0" distB="0" distL="0" distR="0" wp14:anchorId="3C5DB415" wp14:editId="71D24D70">
            <wp:extent cx="266737" cy="247685"/>
            <wp:effectExtent l="0" t="0" r="0" b="0"/>
            <wp:docPr id="448" name="Grafi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6737" cy="247685"/>
                    </a:xfrm>
                    <a:prstGeom prst="rect">
                      <a:avLst/>
                    </a:prstGeom>
                  </pic:spPr>
                </pic:pic>
              </a:graphicData>
            </a:graphic>
          </wp:inline>
        </w:drawing>
      </w:r>
      <w:r w:rsidR="00CA1EC7">
        <w:t xml:space="preserve"> of the </w:t>
      </w:r>
      <w:r w:rsidR="00CA1EC7" w:rsidRPr="00E06E3D">
        <w:rPr>
          <w:rFonts w:ascii="Segoe Script" w:hAnsi="Segoe Script"/>
          <w:b/>
        </w:rPr>
        <w:t>Model</w:t>
      </w:r>
      <w:r w:rsidR="00CA1EC7" w:rsidRPr="00CA1EC7">
        <w:rPr>
          <w:rFonts w:ascii="Segoe Script" w:hAnsi="Segoe Script"/>
        </w:rPr>
        <w:t xml:space="preserve"> style sheets</w:t>
      </w:r>
      <w:r w:rsidR="00CA1EC7">
        <w:t xml:space="preserve"> box</w:t>
      </w:r>
      <w:r w:rsidR="00064802">
        <w:t>:</w:t>
      </w:r>
    </w:p>
    <w:p w14:paraId="41E18E39" w14:textId="0677C039" w:rsidR="00CA1EC7" w:rsidRPr="00851B71" w:rsidRDefault="00CA1EC7" w:rsidP="00CA1EC7">
      <w:pPr>
        <w:keepNext/>
        <w:jc w:val="center"/>
      </w:pPr>
      <w:r w:rsidRPr="00CA1EC7">
        <w:rPr>
          <w:noProof/>
        </w:rPr>
        <w:lastRenderedPageBreak/>
        <w:drawing>
          <wp:inline distT="0" distB="0" distL="0" distR="0" wp14:anchorId="2C701C3D" wp14:editId="6DBDB7BC">
            <wp:extent cx="5943600" cy="1489710"/>
            <wp:effectExtent l="0" t="0" r="0" b="0"/>
            <wp:docPr id="451" name="Grafik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489710"/>
                    </a:xfrm>
                    <a:prstGeom prst="rect">
                      <a:avLst/>
                    </a:prstGeom>
                  </pic:spPr>
                </pic:pic>
              </a:graphicData>
            </a:graphic>
          </wp:inline>
        </w:drawing>
      </w:r>
    </w:p>
    <w:p w14:paraId="0519F694" w14:textId="071A09FB" w:rsidR="00CA1EC7" w:rsidRDefault="00CA1EC7" w:rsidP="00CA1EC7">
      <w:pPr>
        <w:pStyle w:val="FigureCaption"/>
      </w:pPr>
      <w:bookmarkStart w:id="588" w:name="_Toc511379106"/>
      <w:bookmarkStart w:id="589" w:name="_Toc520987283"/>
      <w:r>
        <w:t xml:space="preserve">Figure </w:t>
      </w:r>
      <w:fldSimple w:instr=" STYLEREF 1 \s ">
        <w:r w:rsidR="00D4118B">
          <w:rPr>
            <w:noProof/>
          </w:rPr>
          <w:t>7</w:t>
        </w:r>
      </w:fldSimple>
      <w:r>
        <w:noBreakHyphen/>
      </w:r>
      <w:fldSimple w:instr=" SEQ Figure \* ARABIC \s 1 ">
        <w:r w:rsidR="00D4118B">
          <w:rPr>
            <w:noProof/>
          </w:rPr>
          <w:t>24</w:t>
        </w:r>
      </w:fldSimple>
      <w:r>
        <w:t>: Adding Class Diagram Style Sheet</w:t>
      </w:r>
      <w:r w:rsidR="0096186F">
        <w:t xml:space="preserve"> (1)</w:t>
      </w:r>
      <w:bookmarkEnd w:id="588"/>
      <w:bookmarkEnd w:id="589"/>
    </w:p>
    <w:p w14:paraId="1F37FD2B" w14:textId="7CC7C2C1" w:rsidR="005F1824" w:rsidRDefault="005F1824" w:rsidP="00EB63A6">
      <w:r>
        <w:t xml:space="preserve">Note: </w:t>
      </w:r>
      <w:r w:rsidR="00E06E3D">
        <w:t>This guideline</w:t>
      </w:r>
      <w:r>
        <w:t xml:space="preserve"> describes how to assign the style sheet to all diagrams in the model. It is also possible to assign a style sheet to an individual class diagram</w:t>
      </w:r>
      <w:r w:rsidR="00E06E3D">
        <w:t xml:space="preserve"> by clicking on the </w:t>
      </w:r>
      <w:r w:rsidR="00E06E3D" w:rsidRPr="009977F1">
        <w:rPr>
          <w:rFonts w:ascii="Segoe Script" w:hAnsi="Segoe Script"/>
        </w:rPr>
        <w:t>A</w:t>
      </w:r>
      <w:r w:rsidR="00E06E3D">
        <w:rPr>
          <w:rFonts w:ascii="Segoe Script" w:hAnsi="Segoe Script"/>
        </w:rPr>
        <w:t>dd elements</w:t>
      </w:r>
      <w:r w:rsidR="00E06E3D">
        <w:t xml:space="preserve"> button </w:t>
      </w:r>
      <w:r w:rsidR="00E06E3D" w:rsidRPr="009977F1">
        <w:rPr>
          <w:noProof/>
        </w:rPr>
        <w:drawing>
          <wp:inline distT="0" distB="0" distL="0" distR="0" wp14:anchorId="396D391A" wp14:editId="2E346A19">
            <wp:extent cx="266737" cy="24768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6737" cy="247685"/>
                    </a:xfrm>
                    <a:prstGeom prst="rect">
                      <a:avLst/>
                    </a:prstGeom>
                  </pic:spPr>
                </pic:pic>
              </a:graphicData>
            </a:graphic>
          </wp:inline>
        </w:drawing>
      </w:r>
      <w:r w:rsidR="00E06E3D">
        <w:t xml:space="preserve"> of the </w:t>
      </w:r>
      <w:r w:rsidR="00E06E3D" w:rsidRPr="00E06E3D">
        <w:rPr>
          <w:rFonts w:ascii="Segoe Script" w:hAnsi="Segoe Script"/>
          <w:b/>
        </w:rPr>
        <w:t>Diagram</w:t>
      </w:r>
      <w:r w:rsidR="00E06E3D">
        <w:rPr>
          <w:rFonts w:ascii="Segoe Script" w:hAnsi="Segoe Script"/>
        </w:rPr>
        <w:t xml:space="preserve"> </w:t>
      </w:r>
      <w:r w:rsidR="00E06E3D" w:rsidRPr="00CA1EC7">
        <w:rPr>
          <w:rFonts w:ascii="Segoe Script" w:hAnsi="Segoe Script"/>
        </w:rPr>
        <w:t>style sheets</w:t>
      </w:r>
      <w:r w:rsidR="00E06E3D">
        <w:t xml:space="preserve"> box.</w:t>
      </w:r>
    </w:p>
    <w:p w14:paraId="52F8C409" w14:textId="177FDC6D" w:rsidR="009A28C0" w:rsidRDefault="00845504" w:rsidP="00EB63A6">
      <w:r>
        <w:t xml:space="preserve">Click the </w:t>
      </w:r>
      <w:r>
        <w:rPr>
          <w:rFonts w:ascii="Segoe Script" w:hAnsi="Segoe Script"/>
        </w:rPr>
        <w:t>Create a new element</w:t>
      </w:r>
      <w:r>
        <w:t xml:space="preserve"> button </w:t>
      </w:r>
      <w:r w:rsidRPr="009977F1">
        <w:rPr>
          <w:noProof/>
        </w:rPr>
        <w:drawing>
          <wp:inline distT="0" distB="0" distL="0" distR="0" wp14:anchorId="6CCD4409" wp14:editId="19B7EFA7">
            <wp:extent cx="266737" cy="247685"/>
            <wp:effectExtent l="0" t="0" r="0" b="0"/>
            <wp:docPr id="452" name="Grafik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66737" cy="247685"/>
                    </a:xfrm>
                    <a:prstGeom prst="rect">
                      <a:avLst/>
                    </a:prstGeom>
                  </pic:spPr>
                </pic:pic>
              </a:graphicData>
            </a:graphic>
          </wp:inline>
        </w:drawing>
      </w:r>
      <w:r>
        <w:t xml:space="preserve">, select </w:t>
      </w:r>
      <w:r w:rsidRPr="00845504">
        <w:rPr>
          <w:noProof/>
        </w:rPr>
        <w:drawing>
          <wp:inline distT="0" distB="0" distL="0" distR="0" wp14:anchorId="2C54DC8E" wp14:editId="4E9DFA8B">
            <wp:extent cx="1286054" cy="152421"/>
            <wp:effectExtent l="0" t="0" r="9525" b="0"/>
            <wp:docPr id="453" name="Grafik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286054" cy="152421"/>
                    </a:xfrm>
                    <a:prstGeom prst="rect">
                      <a:avLst/>
                    </a:prstGeom>
                  </pic:spPr>
                </pic:pic>
              </a:graphicData>
            </a:graphic>
          </wp:inline>
        </w:drawing>
      </w:r>
      <w:r w:rsidR="009A28C0">
        <w:t>:</w:t>
      </w:r>
    </w:p>
    <w:p w14:paraId="68E7188F" w14:textId="504C8AE2" w:rsidR="009A28C0" w:rsidRPr="004F2986" w:rsidRDefault="00503D90" w:rsidP="009A28C0">
      <w:pPr>
        <w:jc w:val="center"/>
        <w:rPr>
          <w:noProof/>
          <w:lang w:eastAsia="de-DE"/>
        </w:rPr>
      </w:pPr>
      <w:r w:rsidRPr="00503D90">
        <w:rPr>
          <w:noProof/>
          <w:lang w:eastAsia="de-DE"/>
        </w:rPr>
        <w:drawing>
          <wp:inline distT="0" distB="0" distL="0" distR="0" wp14:anchorId="4DC9394B" wp14:editId="3BA7D71A">
            <wp:extent cx="2229161" cy="905001"/>
            <wp:effectExtent l="0" t="0" r="0" b="9525"/>
            <wp:docPr id="402" name="Grafik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229161" cy="905001"/>
                    </a:xfrm>
                    <a:prstGeom prst="rect">
                      <a:avLst/>
                    </a:prstGeom>
                  </pic:spPr>
                </pic:pic>
              </a:graphicData>
            </a:graphic>
          </wp:inline>
        </w:drawing>
      </w:r>
    </w:p>
    <w:p w14:paraId="04A6063C" w14:textId="43C6BEED" w:rsidR="009A28C0" w:rsidRDefault="009A28C0" w:rsidP="009A28C0">
      <w:pPr>
        <w:pStyle w:val="FigureCaption"/>
      </w:pPr>
      <w:bookmarkStart w:id="590" w:name="_Toc511379107"/>
      <w:bookmarkStart w:id="591" w:name="_Toc520987284"/>
      <w:r>
        <w:t xml:space="preserve">Figure </w:t>
      </w:r>
      <w:fldSimple w:instr=" STYLEREF 1 \s ">
        <w:r w:rsidR="00D4118B">
          <w:rPr>
            <w:noProof/>
          </w:rPr>
          <w:t>7</w:t>
        </w:r>
      </w:fldSimple>
      <w:r>
        <w:noBreakHyphen/>
      </w:r>
      <w:fldSimple w:instr=" SEQ Figure \* ARABIC \s 1 ">
        <w:r w:rsidR="00D4118B">
          <w:rPr>
            <w:noProof/>
          </w:rPr>
          <w:t>25</w:t>
        </w:r>
      </w:fldSimple>
      <w:r>
        <w:t xml:space="preserve">: </w:t>
      </w:r>
      <w:r w:rsidR="00503D90">
        <w:t xml:space="preserve">Adding Class Diagram Style Sheet </w:t>
      </w:r>
      <w:r>
        <w:t>(2)</w:t>
      </w:r>
      <w:bookmarkEnd w:id="590"/>
      <w:bookmarkEnd w:id="591"/>
    </w:p>
    <w:p w14:paraId="249A2884" w14:textId="3308D36F" w:rsidR="00064802" w:rsidRDefault="00503D90" w:rsidP="00EB63A6">
      <w:r>
        <w:t>C</w:t>
      </w:r>
      <w:r w:rsidR="00845504">
        <w:t xml:space="preserve">lick </w:t>
      </w:r>
      <w:r w:rsidR="00845504" w:rsidRPr="00845504">
        <w:rPr>
          <w:noProof/>
        </w:rPr>
        <w:drawing>
          <wp:inline distT="0" distB="0" distL="0" distR="0" wp14:anchorId="16FBF886" wp14:editId="5B79E4A6">
            <wp:extent cx="1038370" cy="238158"/>
            <wp:effectExtent l="0" t="0" r="9525" b="9525"/>
            <wp:docPr id="454" name="Grafik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038370" cy="238158"/>
                    </a:xfrm>
                    <a:prstGeom prst="rect">
                      <a:avLst/>
                    </a:prstGeom>
                  </pic:spPr>
                </pic:pic>
              </a:graphicData>
            </a:graphic>
          </wp:inline>
        </w:drawing>
      </w:r>
      <w:r w:rsidR="00845504">
        <w:t xml:space="preserve"> </w:t>
      </w:r>
      <w:r w:rsidR="0096186F">
        <w:t xml:space="preserve">and select </w:t>
      </w:r>
      <w:r w:rsidR="0096186F" w:rsidRPr="0096186F">
        <w:rPr>
          <w:noProof/>
        </w:rPr>
        <w:drawing>
          <wp:inline distT="0" distB="0" distL="0" distR="0" wp14:anchorId="6A98308B" wp14:editId="6B8B3629">
            <wp:extent cx="1600423" cy="152421"/>
            <wp:effectExtent l="0" t="0" r="0" b="0"/>
            <wp:docPr id="457" name="Grafik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600423" cy="152421"/>
                    </a:xfrm>
                    <a:prstGeom prst="rect">
                      <a:avLst/>
                    </a:prstGeom>
                  </pic:spPr>
                </pic:pic>
              </a:graphicData>
            </a:graphic>
          </wp:inline>
        </w:drawing>
      </w:r>
      <w:r w:rsidR="0096186F">
        <w:t xml:space="preserve"> file in the XxxModel:</w:t>
      </w:r>
    </w:p>
    <w:p w14:paraId="1B82CA5D" w14:textId="4797D081" w:rsidR="00845504" w:rsidRPr="00851B71" w:rsidRDefault="00845504" w:rsidP="00845504">
      <w:pPr>
        <w:keepNext/>
        <w:jc w:val="center"/>
      </w:pPr>
      <w:r w:rsidRPr="00845504">
        <w:rPr>
          <w:noProof/>
        </w:rPr>
        <w:drawing>
          <wp:inline distT="0" distB="0" distL="0" distR="0" wp14:anchorId="7BF8DF9F" wp14:editId="15A7C5CF">
            <wp:extent cx="3610479" cy="2029108"/>
            <wp:effectExtent l="0" t="0" r="9525" b="9525"/>
            <wp:docPr id="456" name="Grafik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10479" cy="2029108"/>
                    </a:xfrm>
                    <a:prstGeom prst="rect">
                      <a:avLst/>
                    </a:prstGeom>
                  </pic:spPr>
                </pic:pic>
              </a:graphicData>
            </a:graphic>
          </wp:inline>
        </w:drawing>
      </w:r>
    </w:p>
    <w:p w14:paraId="039A2376" w14:textId="04C5E76E" w:rsidR="00845504" w:rsidRDefault="00845504" w:rsidP="00845504">
      <w:pPr>
        <w:pStyle w:val="FigureCaption"/>
      </w:pPr>
      <w:bookmarkStart w:id="592" w:name="_Toc511379108"/>
      <w:bookmarkStart w:id="593" w:name="_Toc520987285"/>
      <w:r>
        <w:t xml:space="preserve">Figure </w:t>
      </w:r>
      <w:fldSimple w:instr=" STYLEREF 1 \s ">
        <w:r w:rsidR="00D4118B">
          <w:rPr>
            <w:noProof/>
          </w:rPr>
          <w:t>7</w:t>
        </w:r>
      </w:fldSimple>
      <w:r>
        <w:noBreakHyphen/>
      </w:r>
      <w:fldSimple w:instr=" SEQ Figure \* ARABIC \s 1 ">
        <w:r w:rsidR="00D4118B">
          <w:rPr>
            <w:noProof/>
          </w:rPr>
          <w:t>26</w:t>
        </w:r>
      </w:fldSimple>
      <w:r>
        <w:t>: Adding Class Diagram Style Sheet</w:t>
      </w:r>
      <w:r w:rsidR="0096186F">
        <w:t xml:space="preserve"> (</w:t>
      </w:r>
      <w:r w:rsidR="00503D90">
        <w:t>3</w:t>
      </w:r>
      <w:r w:rsidR="0096186F">
        <w:t>)</w:t>
      </w:r>
      <w:bookmarkEnd w:id="592"/>
      <w:bookmarkEnd w:id="593"/>
    </w:p>
    <w:p w14:paraId="7826865D" w14:textId="46D4A4E0" w:rsidR="0096186F" w:rsidRPr="00851B71" w:rsidRDefault="0096186F" w:rsidP="0096186F">
      <w:pPr>
        <w:keepNext/>
        <w:jc w:val="center"/>
      </w:pPr>
      <w:r w:rsidRPr="0096186F">
        <w:rPr>
          <w:noProof/>
        </w:rPr>
        <w:lastRenderedPageBreak/>
        <w:drawing>
          <wp:inline distT="0" distB="0" distL="0" distR="0" wp14:anchorId="0476428A" wp14:editId="55E2A8D6">
            <wp:extent cx="5943600" cy="1451610"/>
            <wp:effectExtent l="0" t="0" r="0" b="0"/>
            <wp:docPr id="459" name="Grafik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451610"/>
                    </a:xfrm>
                    <a:prstGeom prst="rect">
                      <a:avLst/>
                    </a:prstGeom>
                  </pic:spPr>
                </pic:pic>
              </a:graphicData>
            </a:graphic>
          </wp:inline>
        </w:drawing>
      </w:r>
    </w:p>
    <w:p w14:paraId="78FD88B4" w14:textId="66A05951" w:rsidR="0096186F" w:rsidRDefault="0096186F" w:rsidP="0096186F">
      <w:pPr>
        <w:pStyle w:val="FigureCaption"/>
      </w:pPr>
      <w:bookmarkStart w:id="594" w:name="_Toc511379109"/>
      <w:bookmarkStart w:id="595" w:name="_Toc520987286"/>
      <w:r>
        <w:t xml:space="preserve">Figure </w:t>
      </w:r>
      <w:fldSimple w:instr=" STYLEREF 1 \s ">
        <w:r w:rsidR="00D4118B">
          <w:rPr>
            <w:noProof/>
          </w:rPr>
          <w:t>7</w:t>
        </w:r>
      </w:fldSimple>
      <w:r>
        <w:noBreakHyphen/>
      </w:r>
      <w:fldSimple w:instr=" SEQ Figure \* ARABIC \s 1 ">
        <w:r w:rsidR="00D4118B">
          <w:rPr>
            <w:noProof/>
          </w:rPr>
          <w:t>27</w:t>
        </w:r>
      </w:fldSimple>
      <w:r>
        <w:t>: Adding Class Diagram Style Sheet (</w:t>
      </w:r>
      <w:r w:rsidR="00503D90">
        <w:t>4</w:t>
      </w:r>
      <w:r>
        <w:t>)</w:t>
      </w:r>
      <w:bookmarkEnd w:id="594"/>
      <w:bookmarkEnd w:id="595"/>
    </w:p>
    <w:p w14:paraId="085A5F9B" w14:textId="0AD3291A" w:rsidR="00CA1EC7" w:rsidRDefault="00CA1EC7" w:rsidP="00EB63A6"/>
    <w:p w14:paraId="429461AA" w14:textId="5F4FD2DA" w:rsidR="00D00D91" w:rsidRDefault="0023599F" w:rsidP="008F6C4B">
      <w:pPr>
        <w:pStyle w:val="berschrift3"/>
      </w:pPr>
      <w:bookmarkStart w:id="596" w:name="_Toc501524172"/>
      <w:bookmarkStart w:id="597" w:name="_Toc501524175"/>
      <w:bookmarkStart w:id="598" w:name="_Toc501524177"/>
      <w:bookmarkStart w:id="599" w:name="_Toc501524178"/>
      <w:bookmarkStart w:id="600" w:name="_Toc501524181"/>
      <w:bookmarkStart w:id="601" w:name="_Toc501524184"/>
      <w:bookmarkStart w:id="602" w:name="_Toc501524190"/>
      <w:bookmarkStart w:id="603" w:name="_Toc501524192"/>
      <w:bookmarkStart w:id="604" w:name="_Toc501524194"/>
      <w:bookmarkStart w:id="605" w:name="_Toc501524195"/>
      <w:bookmarkStart w:id="606" w:name="_Toc501524197"/>
      <w:bookmarkStart w:id="607" w:name="_Toc501524198"/>
      <w:bookmarkStart w:id="608" w:name="_Toc501524200"/>
      <w:bookmarkStart w:id="609" w:name="_Toc501524201"/>
      <w:bookmarkStart w:id="610" w:name="_Toc501524203"/>
      <w:bookmarkStart w:id="611" w:name="_Toc501524204"/>
      <w:bookmarkStart w:id="612" w:name="_Toc511379174"/>
      <w:bookmarkStart w:id="613" w:name="_Toc520987159"/>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r>
        <w:t>Load</w:t>
      </w:r>
      <w:r w:rsidR="00B67C67">
        <w:t xml:space="preserve"> CommonDataTypes librar</w:t>
      </w:r>
      <w:r w:rsidR="004F79ED">
        <w:t>ies</w:t>
      </w:r>
      <w:r w:rsidR="00B67C67">
        <w:t xml:space="preserve"> into the new model</w:t>
      </w:r>
      <w:bookmarkEnd w:id="612"/>
      <w:bookmarkEnd w:id="613"/>
    </w:p>
    <w:p w14:paraId="2B862103" w14:textId="50C11DBA" w:rsidR="00B67C67" w:rsidRDefault="001421A8" w:rsidP="008F6C4B">
      <w:r>
        <w:t xml:space="preserve">Right-click on the model package </w:t>
      </w:r>
      <w:r w:rsidR="00E1443A" w:rsidRPr="008F6C4B">
        <w:rPr>
          <w:noProof/>
        </w:rPr>
        <w:drawing>
          <wp:inline distT="0" distB="0" distL="0" distR="0" wp14:anchorId="289B006F" wp14:editId="5D6C5A85">
            <wp:extent cx="714375" cy="123825"/>
            <wp:effectExtent l="19050" t="0" r="9525" b="0"/>
            <wp:docPr id="322"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srcRect/>
                    <a:stretch>
                      <a:fillRect/>
                    </a:stretch>
                  </pic:blipFill>
                  <pic:spPr bwMode="auto">
                    <a:xfrm>
                      <a:off x="0" y="0"/>
                      <a:ext cx="714375" cy="123825"/>
                    </a:xfrm>
                    <a:prstGeom prst="rect">
                      <a:avLst/>
                    </a:prstGeom>
                    <a:noFill/>
                    <a:ln w="9525">
                      <a:noFill/>
                      <a:miter lim="800000"/>
                      <a:headEnd/>
                      <a:tailEnd/>
                    </a:ln>
                  </pic:spPr>
                </pic:pic>
              </a:graphicData>
            </a:graphic>
          </wp:inline>
        </w:drawing>
      </w:r>
      <w:r w:rsidR="00A230D4">
        <w:t>,</w:t>
      </w:r>
      <w:r>
        <w:t xml:space="preserve"> </w:t>
      </w:r>
      <w:r w:rsidR="00971BD0">
        <w:t>select</w:t>
      </w:r>
      <w:r>
        <w:t xml:space="preserve"> </w:t>
      </w:r>
      <w:r w:rsidR="00E1443A" w:rsidRPr="008F6C4B">
        <w:rPr>
          <w:noProof/>
        </w:rPr>
        <w:drawing>
          <wp:inline distT="0" distB="0" distL="0" distR="0" wp14:anchorId="20D98300" wp14:editId="538352F1">
            <wp:extent cx="657225" cy="142875"/>
            <wp:effectExtent l="19050" t="0" r="9525" b="0"/>
            <wp:docPr id="345" name="Bild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85"/>
                    <a:srcRect/>
                    <a:stretch>
                      <a:fillRect/>
                    </a:stretch>
                  </pic:blipFill>
                  <pic:spPr bwMode="auto">
                    <a:xfrm>
                      <a:off x="0" y="0"/>
                      <a:ext cx="657225" cy="142875"/>
                    </a:xfrm>
                    <a:prstGeom prst="rect">
                      <a:avLst/>
                    </a:prstGeom>
                    <a:noFill/>
                    <a:ln w="9525">
                      <a:noFill/>
                      <a:miter lim="800000"/>
                      <a:headEnd/>
                      <a:tailEnd/>
                    </a:ln>
                  </pic:spPr>
                </pic:pic>
              </a:graphicData>
            </a:graphic>
          </wp:inline>
        </w:drawing>
      </w:r>
      <w:r>
        <w:t xml:space="preserve"> and </w:t>
      </w:r>
      <w:r w:rsidR="00971BD0">
        <w:t xml:space="preserve">then </w:t>
      </w:r>
      <w:r w:rsidR="00E1443A" w:rsidRPr="008F6C4B">
        <w:rPr>
          <w:noProof/>
        </w:rPr>
        <w:drawing>
          <wp:inline distT="0" distB="0" distL="0" distR="0" wp14:anchorId="7011CD60" wp14:editId="7600D64E">
            <wp:extent cx="2009775" cy="133350"/>
            <wp:effectExtent l="19050" t="0" r="9525" b="0"/>
            <wp:docPr id="346" name="Bild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6"/>
                    <a:srcRect/>
                    <a:stretch>
                      <a:fillRect/>
                    </a:stretch>
                  </pic:blipFill>
                  <pic:spPr bwMode="auto">
                    <a:xfrm>
                      <a:off x="0" y="0"/>
                      <a:ext cx="2009775" cy="133350"/>
                    </a:xfrm>
                    <a:prstGeom prst="rect">
                      <a:avLst/>
                    </a:prstGeom>
                    <a:noFill/>
                    <a:ln w="9525">
                      <a:noFill/>
                      <a:miter lim="800000"/>
                      <a:headEnd/>
                      <a:tailEnd/>
                    </a:ln>
                  </pic:spPr>
                </pic:pic>
              </a:graphicData>
            </a:graphic>
          </wp:inline>
        </w:drawing>
      </w:r>
      <w:r w:rsidR="00971BD0">
        <w:t>:</w:t>
      </w:r>
    </w:p>
    <w:p w14:paraId="53AD4A74" w14:textId="77777777" w:rsidR="001421A8" w:rsidRPr="001421A8" w:rsidRDefault="00E1443A" w:rsidP="00EB63A6">
      <w:pPr>
        <w:jc w:val="center"/>
      </w:pPr>
      <w:r>
        <w:rPr>
          <w:noProof/>
          <w:lang w:val="de-DE" w:eastAsia="de-DE"/>
        </w:rPr>
        <w:drawing>
          <wp:inline distT="0" distB="0" distL="0" distR="0" wp14:anchorId="192A670C" wp14:editId="0AC002D1">
            <wp:extent cx="5286375" cy="4410075"/>
            <wp:effectExtent l="19050" t="0" r="9525" b="0"/>
            <wp:docPr id="286" name="Bild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87"/>
                    <a:srcRect/>
                    <a:stretch>
                      <a:fillRect/>
                    </a:stretch>
                  </pic:blipFill>
                  <pic:spPr bwMode="auto">
                    <a:xfrm>
                      <a:off x="0" y="0"/>
                      <a:ext cx="5286375" cy="4410075"/>
                    </a:xfrm>
                    <a:prstGeom prst="rect">
                      <a:avLst/>
                    </a:prstGeom>
                    <a:noFill/>
                    <a:ln w="9525">
                      <a:noFill/>
                      <a:miter lim="800000"/>
                      <a:headEnd/>
                      <a:tailEnd/>
                    </a:ln>
                  </pic:spPr>
                </pic:pic>
              </a:graphicData>
            </a:graphic>
          </wp:inline>
        </w:drawing>
      </w:r>
    </w:p>
    <w:p w14:paraId="3A0E203A" w14:textId="6EBF3C4F" w:rsidR="001421A8" w:rsidRDefault="001421A8" w:rsidP="001421A8">
      <w:pPr>
        <w:pStyle w:val="FigureCaption"/>
      </w:pPr>
      <w:bookmarkStart w:id="614" w:name="_Toc511379110"/>
      <w:bookmarkStart w:id="615" w:name="_Toc520987287"/>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28</w:t>
      </w:r>
      <w:r w:rsidR="00ED391E">
        <w:fldChar w:fldCharType="end"/>
      </w:r>
      <w:r>
        <w:t xml:space="preserve">: </w:t>
      </w:r>
      <w:r w:rsidR="0023599F">
        <w:t>Load</w:t>
      </w:r>
      <w:r w:rsidR="0054080E">
        <w:t>ing</w:t>
      </w:r>
      <w:r w:rsidR="00F8358D" w:rsidRPr="00F8358D">
        <w:t xml:space="preserve"> Common</w:t>
      </w:r>
      <w:r w:rsidR="00F8358D">
        <w:t>D</w:t>
      </w:r>
      <w:r w:rsidR="00F8358D" w:rsidRPr="00F8358D">
        <w:t xml:space="preserve">ataTypes </w:t>
      </w:r>
      <w:r w:rsidR="00D476AC">
        <w:t>Librar</w:t>
      </w:r>
      <w:r w:rsidR="00A230D4">
        <w:t>ies</w:t>
      </w:r>
      <w:r w:rsidR="00D476AC">
        <w:t xml:space="preserve"> </w:t>
      </w:r>
      <w:r>
        <w:t>(</w:t>
      </w:r>
      <w:r w:rsidR="00F8358D">
        <w:t>1</w:t>
      </w:r>
      <w:r>
        <w:t>)</w:t>
      </w:r>
      <w:bookmarkEnd w:id="614"/>
      <w:bookmarkEnd w:id="615"/>
    </w:p>
    <w:p w14:paraId="4AF733FA" w14:textId="19B4A65B" w:rsidR="001421A8" w:rsidRDefault="00971BD0" w:rsidP="00EB63A6">
      <w:pPr>
        <w:rPr>
          <w:noProof/>
          <w:lang w:eastAsia="de-DE"/>
        </w:rPr>
      </w:pPr>
      <w:r>
        <w:t xml:space="preserve">Expand </w:t>
      </w:r>
      <w:r w:rsidR="00FA7B65" w:rsidRPr="00FA7B65">
        <w:rPr>
          <w:noProof/>
        </w:rPr>
        <w:drawing>
          <wp:inline distT="0" distB="0" distL="0" distR="0" wp14:anchorId="6C80BFEC" wp14:editId="224FA584">
            <wp:extent cx="857370" cy="133369"/>
            <wp:effectExtent l="0" t="0" r="0"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857370" cy="133369"/>
                    </a:xfrm>
                    <a:prstGeom prst="rect">
                      <a:avLst/>
                    </a:prstGeom>
                  </pic:spPr>
                </pic:pic>
              </a:graphicData>
            </a:graphic>
          </wp:inline>
        </w:drawing>
      </w:r>
      <w:r w:rsidR="00FA7B65">
        <w:t xml:space="preserve">and </w:t>
      </w:r>
      <w:r w:rsidR="00FA7B65" w:rsidRPr="00FA7B65">
        <w:rPr>
          <w:noProof/>
        </w:rPr>
        <w:drawing>
          <wp:inline distT="0" distB="0" distL="0" distR="0" wp14:anchorId="644A1076" wp14:editId="086675B5">
            <wp:extent cx="1371791" cy="142895"/>
            <wp:effectExtent l="0" t="0" r="0" b="9525"/>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71791" cy="142895"/>
                    </a:xfrm>
                    <a:prstGeom prst="rect">
                      <a:avLst/>
                    </a:prstGeom>
                  </pic:spPr>
                </pic:pic>
              </a:graphicData>
            </a:graphic>
          </wp:inline>
        </w:drawing>
      </w:r>
      <w:r>
        <w:t xml:space="preserve">, select </w:t>
      </w:r>
      <w:r w:rsidR="00FA7B65" w:rsidRPr="00FA7B65">
        <w:rPr>
          <w:noProof/>
        </w:rPr>
        <w:drawing>
          <wp:inline distT="0" distB="0" distL="0" distR="0" wp14:anchorId="15BBBEFB" wp14:editId="5E9A6259">
            <wp:extent cx="1724266" cy="152421"/>
            <wp:effectExtent l="0" t="0" r="9525"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724266" cy="152421"/>
                    </a:xfrm>
                    <a:prstGeom prst="rect">
                      <a:avLst/>
                    </a:prstGeom>
                  </pic:spPr>
                </pic:pic>
              </a:graphicData>
            </a:graphic>
          </wp:inline>
        </w:drawing>
      </w:r>
      <w:r w:rsidR="00FA7B65">
        <w:t xml:space="preserve"> and </w:t>
      </w:r>
      <w:r w:rsidR="00FA7B65" w:rsidRPr="00FA7B65">
        <w:rPr>
          <w:noProof/>
        </w:rPr>
        <w:drawing>
          <wp:inline distT="0" distB="0" distL="0" distR="0" wp14:anchorId="3F44D1F6" wp14:editId="4E37AC13">
            <wp:extent cx="2295845" cy="152421"/>
            <wp:effectExtent l="0" t="0" r="9525" b="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95845" cy="152421"/>
                    </a:xfrm>
                    <a:prstGeom prst="rect">
                      <a:avLst/>
                    </a:prstGeom>
                  </pic:spPr>
                </pic:pic>
              </a:graphicData>
            </a:graphic>
          </wp:inline>
        </w:drawing>
      </w:r>
      <w:r>
        <w:t xml:space="preserve"> and add </w:t>
      </w:r>
      <w:r w:rsidR="00FA7B65">
        <w:t>them</w:t>
      </w:r>
      <w:r>
        <w:t xml:space="preserve"> </w:t>
      </w:r>
      <w:r w:rsidR="00D13548">
        <w:rPr>
          <w:noProof/>
          <w:lang w:val="de-DE" w:eastAsia="de-DE"/>
        </w:rPr>
        <w:drawing>
          <wp:inline distT="0" distB="0" distL="0" distR="0" wp14:anchorId="38379F7B" wp14:editId="48EE0501">
            <wp:extent cx="266700" cy="247650"/>
            <wp:effectExtent l="19050" t="0" r="0" b="0"/>
            <wp:docPr id="169"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2"/>
                    <a:srcRect/>
                    <a:stretch>
                      <a:fillRect/>
                    </a:stretch>
                  </pic:blipFill>
                  <pic:spPr bwMode="auto">
                    <a:xfrm>
                      <a:off x="0" y="0"/>
                      <a:ext cx="266700" cy="247650"/>
                    </a:xfrm>
                    <a:prstGeom prst="rect">
                      <a:avLst/>
                    </a:prstGeom>
                    <a:noFill/>
                    <a:ln w="9525">
                      <a:noFill/>
                      <a:miter lim="800000"/>
                      <a:headEnd/>
                      <a:tailEnd/>
                    </a:ln>
                  </pic:spPr>
                </pic:pic>
              </a:graphicData>
            </a:graphic>
          </wp:inline>
        </w:drawing>
      </w:r>
      <w:r>
        <w:rPr>
          <w:noProof/>
          <w:lang w:eastAsia="de-DE"/>
        </w:rPr>
        <w:t>:</w:t>
      </w:r>
    </w:p>
    <w:p w14:paraId="0891CEAC" w14:textId="1BFBF805" w:rsidR="001421A8" w:rsidRPr="00222896" w:rsidRDefault="00FA7B65" w:rsidP="00F8358D">
      <w:pPr>
        <w:rPr>
          <w:noProof/>
          <w:lang w:eastAsia="de-DE"/>
        </w:rPr>
      </w:pPr>
      <w:r w:rsidRPr="00FA7B65">
        <w:rPr>
          <w:noProof/>
          <w:lang w:eastAsia="de-DE"/>
        </w:rPr>
        <w:lastRenderedPageBreak/>
        <w:drawing>
          <wp:inline distT="0" distB="0" distL="0" distR="0" wp14:anchorId="175386F4" wp14:editId="795E95AF">
            <wp:extent cx="5943600" cy="3800475"/>
            <wp:effectExtent l="0" t="0" r="0" b="0"/>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800475"/>
                    </a:xfrm>
                    <a:prstGeom prst="rect">
                      <a:avLst/>
                    </a:prstGeom>
                  </pic:spPr>
                </pic:pic>
              </a:graphicData>
            </a:graphic>
          </wp:inline>
        </w:drawing>
      </w:r>
    </w:p>
    <w:p w14:paraId="5CB24F96" w14:textId="566523CC" w:rsidR="001421A8" w:rsidRDefault="001421A8" w:rsidP="001421A8">
      <w:pPr>
        <w:pStyle w:val="FigureCaption"/>
      </w:pPr>
      <w:bookmarkStart w:id="616" w:name="_Toc511379111"/>
      <w:bookmarkStart w:id="617" w:name="_Toc520987288"/>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29</w:t>
      </w:r>
      <w:r w:rsidR="00ED391E">
        <w:fldChar w:fldCharType="end"/>
      </w:r>
      <w:r>
        <w:t xml:space="preserve">: </w:t>
      </w:r>
      <w:r w:rsidR="0023599F">
        <w:t>Load</w:t>
      </w:r>
      <w:r>
        <w:t xml:space="preserve">ing </w:t>
      </w:r>
      <w:r w:rsidR="00F8358D">
        <w:t>Common</w:t>
      </w:r>
      <w:r w:rsidR="0054080E">
        <w:t>D</w:t>
      </w:r>
      <w:r w:rsidR="00F8358D">
        <w:t>ataTypes</w:t>
      </w:r>
      <w:r w:rsidR="0054080E">
        <w:t xml:space="preserve"> </w:t>
      </w:r>
      <w:r w:rsidR="00D476AC">
        <w:t>Librar</w:t>
      </w:r>
      <w:r w:rsidR="00FA7B65">
        <w:t>ies</w:t>
      </w:r>
      <w:r w:rsidR="00D476AC">
        <w:t xml:space="preserve"> </w:t>
      </w:r>
      <w:r w:rsidR="0054080E">
        <w:t>(2)</w:t>
      </w:r>
      <w:bookmarkEnd w:id="616"/>
      <w:bookmarkEnd w:id="617"/>
    </w:p>
    <w:p w14:paraId="3FA402B0" w14:textId="77777777" w:rsidR="0054080E" w:rsidRDefault="0054080E" w:rsidP="00EB63A6">
      <w:pPr>
        <w:rPr>
          <w:noProof/>
          <w:lang w:eastAsia="de-DE"/>
        </w:rPr>
      </w:pPr>
    </w:p>
    <w:p w14:paraId="1207E192" w14:textId="29577E16" w:rsidR="001421A8" w:rsidRDefault="00824763" w:rsidP="00EB63A6">
      <w:pPr>
        <w:jc w:val="center"/>
        <w:rPr>
          <w:noProof/>
          <w:lang w:eastAsia="de-DE"/>
        </w:rPr>
      </w:pPr>
      <w:r w:rsidRPr="00824763">
        <w:rPr>
          <w:noProof/>
          <w:lang w:eastAsia="de-DE"/>
        </w:rPr>
        <w:lastRenderedPageBreak/>
        <w:drawing>
          <wp:inline distT="0" distB="0" distL="0" distR="0" wp14:anchorId="3A742A2E" wp14:editId="1582F384">
            <wp:extent cx="3534268" cy="5029902"/>
            <wp:effectExtent l="0" t="0" r="9525" b="0"/>
            <wp:docPr id="399" name="Grafik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34268" cy="5029902"/>
                    </a:xfrm>
                    <a:prstGeom prst="rect">
                      <a:avLst/>
                    </a:prstGeom>
                  </pic:spPr>
                </pic:pic>
              </a:graphicData>
            </a:graphic>
          </wp:inline>
        </w:drawing>
      </w:r>
    </w:p>
    <w:p w14:paraId="53656A64" w14:textId="0C053923" w:rsidR="001421A8" w:rsidRDefault="001421A8" w:rsidP="001421A8">
      <w:pPr>
        <w:pStyle w:val="FigureCaption"/>
      </w:pPr>
      <w:bookmarkStart w:id="618" w:name="_Toc511379112"/>
      <w:bookmarkStart w:id="619" w:name="_Toc520987289"/>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30</w:t>
      </w:r>
      <w:r w:rsidR="00ED391E">
        <w:fldChar w:fldCharType="end"/>
      </w:r>
      <w:r>
        <w:t xml:space="preserve">: </w:t>
      </w:r>
      <w:r w:rsidR="0023599F">
        <w:t>Load</w:t>
      </w:r>
      <w:r w:rsidR="0054080E">
        <w:t>ing</w:t>
      </w:r>
      <w:r w:rsidR="0054080E" w:rsidRPr="0054080E">
        <w:t xml:space="preserve"> CommonDataTypes </w:t>
      </w:r>
      <w:r w:rsidR="00D476AC">
        <w:t>Librar</w:t>
      </w:r>
      <w:r w:rsidR="00BE7B58">
        <w:t>ies</w:t>
      </w:r>
      <w:r w:rsidR="00D476AC">
        <w:t xml:space="preserve"> </w:t>
      </w:r>
      <w:r w:rsidR="0054080E" w:rsidRPr="0054080E">
        <w:t>(</w:t>
      </w:r>
      <w:r w:rsidR="0054080E">
        <w:t>3</w:t>
      </w:r>
      <w:r w:rsidR="0054080E" w:rsidRPr="0054080E">
        <w:t>)</w:t>
      </w:r>
      <w:bookmarkEnd w:id="618"/>
      <w:bookmarkEnd w:id="619"/>
    </w:p>
    <w:p w14:paraId="74AF5BB0" w14:textId="20D92517" w:rsidR="00243291" w:rsidRDefault="00243291" w:rsidP="00EB63A6">
      <w:r>
        <w:t xml:space="preserve">It is possible to </w:t>
      </w:r>
      <w:r w:rsidR="00AF45DB">
        <w:rPr>
          <w:noProof/>
          <w:lang w:val="de-DE" w:eastAsia="de-DE"/>
        </w:rPr>
        <w:drawing>
          <wp:inline distT="0" distB="0" distL="0" distR="0" wp14:anchorId="4F131EFB" wp14:editId="2B985B60">
            <wp:extent cx="523875" cy="238125"/>
            <wp:effectExtent l="19050" t="0" r="9525" b="0"/>
            <wp:docPr id="164" name="Bild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5"/>
                    <a:srcRect/>
                    <a:stretch>
                      <a:fillRect/>
                    </a:stretch>
                  </pic:blipFill>
                  <pic:spPr bwMode="auto">
                    <a:xfrm>
                      <a:off x="0" y="0"/>
                      <a:ext cx="523875" cy="238125"/>
                    </a:xfrm>
                    <a:prstGeom prst="rect">
                      <a:avLst/>
                    </a:prstGeom>
                    <a:noFill/>
                    <a:ln w="9525">
                      <a:noFill/>
                      <a:miter lim="800000"/>
                      <a:headEnd/>
                      <a:tailEnd/>
                    </a:ln>
                  </pic:spPr>
                </pic:pic>
              </a:graphicData>
            </a:graphic>
          </wp:inline>
        </w:drawing>
      </w:r>
      <w:r>
        <w:t xml:space="preserve"> or just a subset of the </w:t>
      </w:r>
      <w:r w:rsidR="00BE7B58">
        <w:t>Data Types</w:t>
      </w:r>
      <w:r>
        <w:t>. This is based on the requirements of the new model.</w:t>
      </w:r>
    </w:p>
    <w:p w14:paraId="065D5538" w14:textId="689E3C2D" w:rsidR="001421A8" w:rsidRDefault="00BE7B58" w:rsidP="00EB63A6">
      <w:pPr>
        <w:jc w:val="center"/>
        <w:rPr>
          <w:noProof/>
          <w:lang w:eastAsia="de-DE"/>
        </w:rPr>
      </w:pPr>
      <w:r w:rsidRPr="00BE7B58">
        <w:rPr>
          <w:noProof/>
          <w:lang w:eastAsia="de-DE"/>
        </w:rPr>
        <w:drawing>
          <wp:inline distT="0" distB="0" distL="0" distR="0" wp14:anchorId="6AEE1FF6" wp14:editId="4C4D1435">
            <wp:extent cx="3153215" cy="1038370"/>
            <wp:effectExtent l="0" t="0" r="9525" b="9525"/>
            <wp:docPr id="395" name="Grafik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53215" cy="1038370"/>
                    </a:xfrm>
                    <a:prstGeom prst="rect">
                      <a:avLst/>
                    </a:prstGeom>
                  </pic:spPr>
                </pic:pic>
              </a:graphicData>
            </a:graphic>
          </wp:inline>
        </w:drawing>
      </w:r>
    </w:p>
    <w:p w14:paraId="459AF692" w14:textId="57DBD047" w:rsidR="001421A8" w:rsidRDefault="001421A8" w:rsidP="001421A8">
      <w:pPr>
        <w:pStyle w:val="FigureCaption"/>
      </w:pPr>
      <w:bookmarkStart w:id="620" w:name="_Toc511379113"/>
      <w:bookmarkStart w:id="621" w:name="_Toc520987290"/>
      <w:r>
        <w:t xml:space="preserve">Figure </w:t>
      </w:r>
      <w:r w:rsidR="00ED391E">
        <w:fldChar w:fldCharType="begin"/>
      </w:r>
      <w:r>
        <w:instrText xml:space="preserve"> STYLEREF 1 \s </w:instrText>
      </w:r>
      <w:r w:rsidR="00ED391E">
        <w:fldChar w:fldCharType="separate"/>
      </w:r>
      <w:r w:rsidR="00D4118B">
        <w:rPr>
          <w:noProof/>
        </w:rPr>
        <w:t>7</w:t>
      </w:r>
      <w:r w:rsidR="00ED391E">
        <w:fldChar w:fldCharType="end"/>
      </w:r>
      <w:r>
        <w:noBreakHyphen/>
      </w:r>
      <w:r w:rsidR="00ED391E">
        <w:fldChar w:fldCharType="begin"/>
      </w:r>
      <w:r>
        <w:instrText xml:space="preserve"> SEQ Figure \* ARABIC \s 1 </w:instrText>
      </w:r>
      <w:r w:rsidR="00ED391E">
        <w:fldChar w:fldCharType="separate"/>
      </w:r>
      <w:r w:rsidR="00D4118B">
        <w:rPr>
          <w:noProof/>
        </w:rPr>
        <w:t>31</w:t>
      </w:r>
      <w:r w:rsidR="00ED391E">
        <w:fldChar w:fldCharType="end"/>
      </w:r>
      <w:r>
        <w:t xml:space="preserve">: </w:t>
      </w:r>
      <w:r w:rsidR="0023599F">
        <w:t>Load</w:t>
      </w:r>
      <w:r w:rsidR="00D476AC">
        <w:t>ing</w:t>
      </w:r>
      <w:r>
        <w:t xml:space="preserve"> </w:t>
      </w:r>
      <w:r w:rsidR="00D476AC" w:rsidRPr="0054080E">
        <w:t>CommonDataTypes</w:t>
      </w:r>
      <w:r w:rsidR="00D476AC">
        <w:t xml:space="preserve"> Librar</w:t>
      </w:r>
      <w:r w:rsidR="00BE7B58">
        <w:t>ies</w:t>
      </w:r>
      <w:r w:rsidR="00D476AC">
        <w:t xml:space="preserve"> (4)</w:t>
      </w:r>
      <w:bookmarkEnd w:id="620"/>
      <w:bookmarkEnd w:id="621"/>
    </w:p>
    <w:p w14:paraId="64F225D7" w14:textId="19CAC63E" w:rsidR="001421A8" w:rsidRDefault="001421A8" w:rsidP="00EB63A6">
      <w:r>
        <w:t xml:space="preserve">The </w:t>
      </w:r>
      <w:r w:rsidR="006A6D4A">
        <w:t>Common Data Types</w:t>
      </w:r>
      <w:r w:rsidR="00503D90">
        <w:t xml:space="preserve"> are now available for use in the XxxModel</w:t>
      </w:r>
      <w:r>
        <w:t>.</w:t>
      </w:r>
    </w:p>
    <w:p w14:paraId="1A152498" w14:textId="77777777" w:rsidR="0067277D" w:rsidRDefault="0067277D" w:rsidP="0067277D">
      <w:pPr>
        <w:rPr>
          <w:ins w:id="622" w:author="Zeuner, Bernd [2]" w:date="2021-09-02T08:02:00Z"/>
        </w:rPr>
      </w:pPr>
    </w:p>
    <w:p w14:paraId="3829ACAB" w14:textId="77777777" w:rsidR="0067277D" w:rsidRDefault="0067277D" w:rsidP="0067277D">
      <w:pPr>
        <w:pStyle w:val="berschrift2"/>
        <w:rPr>
          <w:ins w:id="623" w:author="Zeuner, Bernd [2]" w:date="2021-09-02T08:02:00Z"/>
          <w:rStyle w:val="jlqj4b"/>
          <w:lang w:val="en"/>
        </w:rPr>
      </w:pPr>
      <w:bookmarkStart w:id="624" w:name="_Ref81462242"/>
      <w:ins w:id="625" w:author="Zeuner, Bernd [2]" w:date="2021-09-02T08:02:00Z">
        <w:r>
          <w:rPr>
            <w:rStyle w:val="jlqj4b"/>
            <w:lang w:val="en"/>
          </w:rPr>
          <w:lastRenderedPageBreak/>
          <w:t>Tips &amp; Tricks</w:t>
        </w:r>
        <w:bookmarkEnd w:id="624"/>
      </w:ins>
    </w:p>
    <w:p w14:paraId="31D1E09B" w14:textId="77777777" w:rsidR="0067277D" w:rsidRDefault="0067277D" w:rsidP="0067277D">
      <w:pPr>
        <w:pStyle w:val="berschrift3"/>
        <w:rPr>
          <w:ins w:id="626" w:author="Zeuner, Bernd [2]" w:date="2021-09-02T08:02:00Z"/>
          <w:lang w:val="en"/>
        </w:rPr>
      </w:pPr>
      <w:bookmarkStart w:id="627" w:name="_Ref81462334"/>
      <w:ins w:id="628" w:author="Zeuner, Bernd [2]" w:date="2021-09-02T08:02:00Z">
        <w:r>
          <w:rPr>
            <w:lang w:val="en"/>
          </w:rPr>
          <w:t>Class Diagram: Auto Size</w:t>
        </w:r>
        <w:bookmarkEnd w:id="627"/>
      </w:ins>
    </w:p>
    <w:p w14:paraId="5BA274E5" w14:textId="72EDEEA8" w:rsidR="0067277D" w:rsidRDefault="0067277D" w:rsidP="0067277D">
      <w:pPr>
        <w:rPr>
          <w:ins w:id="629" w:author="Zeuner, Bernd [2]" w:date="2021-09-02T08:02:00Z"/>
          <w:lang w:val="en"/>
        </w:rPr>
      </w:pPr>
      <w:ins w:id="630" w:author="Zeuner, Bernd [2]" w:date="2021-09-02T08:02:00Z">
        <w:r>
          <w:rPr>
            <w:lang w:val="en"/>
          </w:rPr>
          <w:t xml:space="preserve">By default, the artefacts in a class diagram are </w:t>
        </w:r>
        <w:proofErr w:type="gramStart"/>
        <w:r>
          <w:rPr>
            <w:lang w:val="en"/>
          </w:rPr>
          <w:t>auto-sized</w:t>
        </w:r>
      </w:ins>
      <w:proofErr w:type="gramEnd"/>
      <w:ins w:id="631" w:author="Zeuner, Bernd [2]" w:date="2021-09-02T17:10:00Z">
        <w:r w:rsidR="00C22674">
          <w:rPr>
            <w:lang w:val="en"/>
          </w:rPr>
          <w:t xml:space="preserve"> to fit to </w:t>
        </w:r>
      </w:ins>
      <w:ins w:id="632" w:author="Zeuner, Bernd [2]" w:date="2021-09-02T08:02:00Z">
        <w:r>
          <w:rPr>
            <w:lang w:val="en"/>
          </w:rPr>
          <w:t>the content. It may be necessary to manually adjust the size of an artefact (e.g., enlarge it in case the artefact box is too small for the number of associations attached to the box).</w:t>
        </w:r>
        <w:r>
          <w:rPr>
            <w:lang w:val="en"/>
          </w:rPr>
          <w:br/>
          <w:t>Once you have manually changed the size of the box, the Auto-Size function is switched off for that box.</w:t>
        </w:r>
        <w:r>
          <w:rPr>
            <w:lang w:val="en"/>
          </w:rPr>
          <w:br/>
        </w:r>
        <w:r w:rsidRPr="004259F4">
          <w:rPr>
            <w:lang w:val="en"/>
          </w:rPr>
          <w:sym w:font="Wingdings" w:char="F0E0"/>
        </w:r>
        <w:r>
          <w:rPr>
            <w:lang w:val="en"/>
          </w:rPr>
          <w:t xml:space="preserve"> </w:t>
        </w:r>
        <w:r w:rsidRPr="004E0D8B">
          <w:t xml:space="preserve">It is possible to “switch on” again auto-sizing for a box by selecting the box, go to </w:t>
        </w:r>
        <w:r w:rsidRPr="004E0D8B">
          <w:rPr>
            <w:noProof/>
          </w:rPr>
          <w:drawing>
            <wp:inline distT="0" distB="0" distL="0" distR="0" wp14:anchorId="2F645260" wp14:editId="36B8EC7D">
              <wp:extent cx="409632" cy="152421"/>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9632" cy="152421"/>
                      </a:xfrm>
                      <a:prstGeom prst="rect">
                        <a:avLst/>
                      </a:prstGeom>
                    </pic:spPr>
                  </pic:pic>
                </a:graphicData>
              </a:graphic>
            </wp:inline>
          </w:drawing>
        </w:r>
        <w:r>
          <w:t xml:space="preserve"> </w:t>
        </w:r>
        <w:r w:rsidRPr="004E0D8B">
          <w:t>in the Menu-Bar</w:t>
        </w:r>
        <w:r>
          <w:rPr>
            <w:lang w:val="en"/>
          </w:rPr>
          <w:t xml:space="preserve">, click on </w:t>
        </w:r>
        <w:r w:rsidRPr="004E0D8B">
          <w:rPr>
            <w:noProof/>
            <w:lang w:val="en"/>
          </w:rPr>
          <w:drawing>
            <wp:inline distT="0" distB="0" distL="0" distR="0" wp14:anchorId="6F55596A" wp14:editId="385427D3">
              <wp:extent cx="752580" cy="161948"/>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752580" cy="161948"/>
                      </a:xfrm>
                      <a:prstGeom prst="rect">
                        <a:avLst/>
                      </a:prstGeom>
                    </pic:spPr>
                  </pic:pic>
                </a:graphicData>
              </a:graphic>
            </wp:inline>
          </w:drawing>
        </w:r>
        <w:r>
          <w:rPr>
            <w:lang w:val="en"/>
          </w:rPr>
          <w:t xml:space="preserve"> and select </w:t>
        </w:r>
        <w:r w:rsidRPr="004E0D8B">
          <w:rPr>
            <w:noProof/>
            <w:lang w:val="en"/>
          </w:rPr>
          <w:drawing>
            <wp:inline distT="0" distB="0" distL="0" distR="0" wp14:anchorId="0F88AE49" wp14:editId="0992D7D3">
              <wp:extent cx="809738" cy="152421"/>
              <wp:effectExtent l="0" t="0" r="952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809738" cy="152421"/>
                      </a:xfrm>
                      <a:prstGeom prst="rect">
                        <a:avLst/>
                      </a:prstGeom>
                    </pic:spPr>
                  </pic:pic>
                </a:graphicData>
              </a:graphic>
            </wp:inline>
          </w:drawing>
        </w:r>
        <w:r>
          <w:rPr>
            <w:lang w:val="en"/>
          </w:rPr>
          <w:t>:</w:t>
        </w:r>
      </w:ins>
    </w:p>
    <w:p w14:paraId="026B6630" w14:textId="77777777" w:rsidR="0067277D" w:rsidRPr="00B82256" w:rsidRDefault="0067277D" w:rsidP="0067277D">
      <w:pPr>
        <w:rPr>
          <w:ins w:id="633" w:author="Zeuner, Bernd [2]" w:date="2021-09-02T08:02:00Z"/>
          <w:lang w:val="en"/>
        </w:rPr>
      </w:pPr>
      <w:ins w:id="634" w:author="Zeuner, Bernd [2]" w:date="2021-09-02T08:02:00Z">
        <w:r w:rsidRPr="004E0D8B">
          <w:rPr>
            <w:noProof/>
            <w:lang w:val="en"/>
          </w:rPr>
          <w:drawing>
            <wp:inline distT="0" distB="0" distL="0" distR="0" wp14:anchorId="616E810F" wp14:editId="6759FA42">
              <wp:extent cx="4115374" cy="3896269"/>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15374" cy="3896269"/>
                      </a:xfrm>
                      <a:prstGeom prst="rect">
                        <a:avLst/>
                      </a:prstGeom>
                    </pic:spPr>
                  </pic:pic>
                </a:graphicData>
              </a:graphic>
            </wp:inline>
          </w:drawing>
        </w:r>
      </w:ins>
    </w:p>
    <w:p w14:paraId="6D3BEF9D" w14:textId="77777777" w:rsidR="0067277D" w:rsidRDefault="0067277D" w:rsidP="0067277D">
      <w:pPr>
        <w:pStyle w:val="FigureCaption"/>
        <w:rPr>
          <w:ins w:id="635" w:author="Zeuner, Bernd [2]" w:date="2021-09-02T08:02:00Z"/>
        </w:rPr>
      </w:pPr>
      <w:ins w:id="636" w:author="Zeuner, Bernd [2]" w:date="2021-09-02T08:02:00Z">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32</w:t>
        </w:r>
        <w:r>
          <w:fldChar w:fldCharType="end"/>
        </w:r>
        <w:r>
          <w:t>: Auto Size Function</w:t>
        </w:r>
      </w:ins>
    </w:p>
    <w:p w14:paraId="2D776613" w14:textId="77777777" w:rsidR="00B67C67" w:rsidRDefault="00B67C67" w:rsidP="009467A3"/>
    <w:p w14:paraId="5893ABFC" w14:textId="77777777" w:rsidR="008345A1" w:rsidRDefault="002A7BC8" w:rsidP="008345A1">
      <w:pPr>
        <w:pStyle w:val="berschrift1"/>
      </w:pPr>
      <w:bookmarkStart w:id="637" w:name="_Ref458587875"/>
      <w:bookmarkStart w:id="638" w:name="_Ref405901088"/>
      <w:bookmarkStart w:id="639" w:name="_Ref433794111"/>
      <w:bookmarkStart w:id="640" w:name="_Toc434504814"/>
      <w:bookmarkStart w:id="641" w:name="_Toc434505261"/>
      <w:bookmarkStart w:id="642" w:name="_Toc511379175"/>
      <w:bookmarkStart w:id="643" w:name="_Toc520987160"/>
      <w:bookmarkStart w:id="644" w:name="_Ref396480852"/>
      <w:r w:rsidRPr="002A7BC8">
        <w:t xml:space="preserve">Generating </w:t>
      </w:r>
      <w:r>
        <w:t>M</w:t>
      </w:r>
      <w:r w:rsidRPr="002A7BC8">
        <w:t xml:space="preserve">odel </w:t>
      </w:r>
      <w:r>
        <w:t>D</w:t>
      </w:r>
      <w:r w:rsidRPr="002A7BC8">
        <w:t>ocumentation</w:t>
      </w:r>
      <w:bookmarkEnd w:id="637"/>
      <w:bookmarkEnd w:id="638"/>
      <w:bookmarkEnd w:id="639"/>
      <w:bookmarkEnd w:id="640"/>
      <w:bookmarkEnd w:id="641"/>
      <w:bookmarkEnd w:id="642"/>
      <w:bookmarkEnd w:id="643"/>
    </w:p>
    <w:p w14:paraId="3439CE85" w14:textId="77777777" w:rsidR="00CD022B" w:rsidRDefault="00CD022B" w:rsidP="00CD022B">
      <w:pPr>
        <w:pStyle w:val="berschrift2"/>
      </w:pPr>
      <w:bookmarkStart w:id="645" w:name="_Toc511379176"/>
      <w:bookmarkStart w:id="646" w:name="_Toc520987161"/>
      <w:r>
        <w:t>Introduction</w:t>
      </w:r>
      <w:bookmarkEnd w:id="645"/>
      <w:bookmarkEnd w:id="646"/>
    </w:p>
    <w:p w14:paraId="28B49457" w14:textId="77777777" w:rsidR="00916805" w:rsidRDefault="008345A1">
      <w:r>
        <w:t xml:space="preserve">This </w:t>
      </w:r>
      <w:r w:rsidR="00950A4C">
        <w:t>clause</w:t>
      </w:r>
      <w:r>
        <w:t xml:space="preserve"> </w:t>
      </w:r>
      <w:r w:rsidR="00DD318D">
        <w:t xml:space="preserve">describes how to extract </w:t>
      </w:r>
      <w:r w:rsidR="00C833F9">
        <w:t>diagrams, comments and details for a</w:t>
      </w:r>
      <w:r w:rsidR="00DD318D">
        <w:t xml:space="preserve"> Data Dictionary from a Papyrus model</w:t>
      </w:r>
      <w:r w:rsidR="007D50CF">
        <w:t xml:space="preserve"> u</w:t>
      </w:r>
      <w:r w:rsidR="00943804">
        <w:t>sing the Gendoc plugin</w:t>
      </w:r>
      <w:r w:rsidR="007D50CF">
        <w:t>.</w:t>
      </w:r>
    </w:p>
    <w:p w14:paraId="32ABA725" w14:textId="7DD3A7E7" w:rsidR="002F0968" w:rsidRDefault="002F0968" w:rsidP="002F0968">
      <w:bookmarkStart w:id="647" w:name="_Toc433788569"/>
      <w:bookmarkStart w:id="648" w:name="_Toc434246948"/>
      <w:bookmarkStart w:id="649" w:name="_Toc433788570"/>
      <w:bookmarkStart w:id="650" w:name="_Toc434246949"/>
      <w:bookmarkStart w:id="651" w:name="_Toc431203377"/>
      <w:bookmarkStart w:id="652" w:name="_Toc434504818"/>
      <w:bookmarkStart w:id="653" w:name="_Toc434505265"/>
      <w:bookmarkEnd w:id="647"/>
      <w:bookmarkEnd w:id="648"/>
      <w:bookmarkEnd w:id="649"/>
      <w:bookmarkEnd w:id="650"/>
      <w:r>
        <w:lastRenderedPageBreak/>
        <w:t>Editor’s notes:</w:t>
      </w:r>
      <w:r>
        <w:br/>
        <w:t xml:space="preserve">This </w:t>
      </w:r>
      <w:r w:rsidR="00950A4C">
        <w:t>clause</w:t>
      </w:r>
      <w:r>
        <w:t xml:space="preserve"> </w:t>
      </w:r>
      <w:r w:rsidRPr="00015275">
        <w:t xml:space="preserve">is still a draft and will </w:t>
      </w:r>
      <w:r>
        <w:t xml:space="preserve">likely </w:t>
      </w:r>
      <w:r w:rsidRPr="00015275">
        <w:t>be changed</w:t>
      </w:r>
      <w:r>
        <w:t xml:space="preserve"> in future versions.</w:t>
      </w:r>
      <w:r>
        <w:br/>
      </w:r>
      <w:r w:rsidRPr="00F63C30">
        <w:rPr>
          <w:color w:val="FF0000"/>
        </w:rPr>
        <w:t xml:space="preserve">Please check the known issues in </w:t>
      </w:r>
      <w:r w:rsidR="00950A4C">
        <w:rPr>
          <w:color w:val="FF0000"/>
        </w:rPr>
        <w:t>clause</w:t>
      </w:r>
      <w:r w:rsidRPr="00F63C30">
        <w:rPr>
          <w:color w:val="FF0000"/>
        </w:rPr>
        <w:t xml:space="preserve"> </w:t>
      </w:r>
      <w:r w:rsidR="0042005F">
        <w:fldChar w:fldCharType="begin"/>
      </w:r>
      <w:r w:rsidR="0042005F">
        <w:instrText xml:space="preserve"> REF _Ref436058969 \r \h  \* MERGEFORMAT </w:instrText>
      </w:r>
      <w:r w:rsidR="0042005F">
        <w:fldChar w:fldCharType="separate"/>
      </w:r>
      <w:r w:rsidR="00D4118B" w:rsidRPr="00011532">
        <w:rPr>
          <w:color w:val="FF0000"/>
        </w:rPr>
        <w:t>8.17</w:t>
      </w:r>
      <w:r w:rsidR="0042005F">
        <w:fldChar w:fldCharType="end"/>
      </w:r>
      <w:r w:rsidRPr="00F63C30">
        <w:rPr>
          <w:color w:val="FF0000"/>
        </w:rPr>
        <w:t xml:space="preserve"> for any limitation which exists at the time.</w:t>
      </w:r>
    </w:p>
    <w:p w14:paraId="7E38129A" w14:textId="2E777678" w:rsidR="002F0968" w:rsidRDefault="002F0968" w:rsidP="002F0968">
      <w:r>
        <w:t>A basic d</w:t>
      </w:r>
      <w:r w:rsidRPr="009E4A71">
        <w:t>ocument generation</w:t>
      </w:r>
      <w:r>
        <w:t xml:space="preserve"> </w:t>
      </w:r>
      <w:r w:rsidRPr="009E4A71">
        <w:t>t</w:t>
      </w:r>
      <w:r>
        <w:t>utorial is available at</w:t>
      </w:r>
      <w:r>
        <w:br/>
      </w:r>
      <w:r w:rsidR="007A64D2" w:rsidRPr="007A64D2">
        <w:t>https://www.eclipse.org/gendoc/documentation/Gendoc_v0.6_tutorial.pdf</w:t>
      </w:r>
      <w:r>
        <w:t>. This provides detail in some areas but does not cover all aspects of usage. The following sub</w:t>
      </w:r>
      <w:r w:rsidR="00950A4C">
        <w:t>clause</w:t>
      </w:r>
      <w:r>
        <w:t>s provide further guidance along with template fragments to assist understanding. A template that generates a normal form of model documentation is included for a dummy model.</w:t>
      </w:r>
    </w:p>
    <w:p w14:paraId="482E87D2" w14:textId="77777777" w:rsidR="002F0968" w:rsidRDefault="002F0968" w:rsidP="002F0968">
      <w:r>
        <w:t xml:space="preserve">Gendoc works with Microsoft Word and the template is a Word file. The template can </w:t>
      </w:r>
      <w:r w:rsidR="009A4A6F">
        <w:t xml:space="preserve">be </w:t>
      </w:r>
      <w:r>
        <w:t>a mix of Gendoc script, normal text, Word figures, tables etc. Thus, if a word document with other non-model related information</w:t>
      </w:r>
      <w:r w:rsidR="009C54AA">
        <w:t xml:space="preserve"> shall be created</w:t>
      </w:r>
      <w:r>
        <w:t xml:space="preserve">, but then have a </w:t>
      </w:r>
      <w:r w:rsidR="00950A4C">
        <w:t>clause</w:t>
      </w:r>
      <w:r>
        <w:t xml:space="preserve"> specifically for the model, insert the “gendoc” related information as part of that Word document. The following </w:t>
      </w:r>
      <w:r w:rsidR="00950A4C">
        <w:t>clause</w:t>
      </w:r>
      <w:r>
        <w:t xml:space="preserve"> builds up a template from the basic framing script through to a full template. The target document resulting from the gendoc template:</w:t>
      </w:r>
    </w:p>
    <w:p w14:paraId="3C1D5017" w14:textId="77777777" w:rsidR="002F0968" w:rsidRDefault="002F0968" w:rsidP="004561F6">
      <w:pPr>
        <w:pStyle w:val="Listenabsatz"/>
        <w:numPr>
          <w:ilvl w:val="0"/>
          <w:numId w:val="8"/>
        </w:numPr>
      </w:pPr>
      <w:r>
        <w:t>Is produced in a form that can be published having all the necessary cover material, table of contents, headers, footers etc</w:t>
      </w:r>
    </w:p>
    <w:p w14:paraId="4B96632A" w14:textId="77777777" w:rsidR="002F0968" w:rsidRDefault="002F0968" w:rsidP="004561F6">
      <w:pPr>
        <w:pStyle w:val="Listenabsatz"/>
        <w:numPr>
          <w:ilvl w:val="0"/>
          <w:numId w:val="8"/>
        </w:numPr>
      </w:pPr>
      <w:r>
        <w:t>Contains specific figures extracted from the model in a specific with additional interleaved description and word figures</w:t>
      </w:r>
    </w:p>
    <w:p w14:paraId="63670FCF" w14:textId="77777777" w:rsidR="002F0968" w:rsidRDefault="002F0968" w:rsidP="004561F6">
      <w:pPr>
        <w:pStyle w:val="Listenabsatz"/>
        <w:numPr>
          <w:ilvl w:val="0"/>
          <w:numId w:val="8"/>
        </w:numPr>
      </w:pPr>
      <w:r>
        <w:t xml:space="preserve">Contains a data dictionary </w:t>
      </w:r>
      <w:r w:rsidR="00950A4C">
        <w:t>clause</w:t>
      </w:r>
    </w:p>
    <w:p w14:paraId="03D651F8" w14:textId="77777777" w:rsidR="002F0968" w:rsidRDefault="002F0968" w:rsidP="002F0968">
      <w:r>
        <w:t>The template described does not:</w:t>
      </w:r>
    </w:p>
    <w:p w14:paraId="50133B6F" w14:textId="77777777" w:rsidR="002F0968" w:rsidRDefault="002F0968" w:rsidP="004561F6">
      <w:pPr>
        <w:pStyle w:val="Listenabsatz"/>
        <w:numPr>
          <w:ilvl w:val="0"/>
          <w:numId w:val="9"/>
        </w:numPr>
      </w:pPr>
      <w:r>
        <w:t>Take advantage of the package structure of the model</w:t>
      </w:r>
    </w:p>
    <w:p w14:paraId="0CDBEED7" w14:textId="77777777" w:rsidR="002F0968" w:rsidRDefault="002F0968" w:rsidP="004561F6">
      <w:pPr>
        <w:pStyle w:val="Listenabsatz"/>
        <w:numPr>
          <w:ilvl w:val="0"/>
          <w:numId w:val="9"/>
        </w:numPr>
      </w:pPr>
      <w:r>
        <w:t>Interleave class description text with figures</w:t>
      </w:r>
    </w:p>
    <w:p w14:paraId="6C665597" w14:textId="77777777" w:rsidR="002F0968" w:rsidRDefault="002F0968" w:rsidP="004561F6">
      <w:pPr>
        <w:pStyle w:val="Listenabsatz"/>
        <w:numPr>
          <w:ilvl w:val="1"/>
          <w:numId w:val="9"/>
        </w:numPr>
      </w:pPr>
      <w:r>
        <w:t xml:space="preserve">Instead the figures refer to the data dictionary </w:t>
      </w:r>
      <w:r w:rsidR="00950A4C">
        <w:t>clause</w:t>
      </w:r>
      <w:r>
        <w:t xml:space="preserve"> for formal description and structure</w:t>
      </w:r>
    </w:p>
    <w:p w14:paraId="2CEE777F" w14:textId="77777777" w:rsidR="002F0968" w:rsidRDefault="002F0968" w:rsidP="002F0968">
      <w:r>
        <w:t xml:space="preserve">It should be noted that at the time of writing this </w:t>
      </w:r>
      <w:r w:rsidR="00950A4C">
        <w:t>clause</w:t>
      </w:r>
      <w:r>
        <w:t xml:space="preserve"> there are a number of know issues with Gendoc (highlighted at the end of this </w:t>
      </w:r>
      <w:r w:rsidR="00950A4C">
        <w:t>clause</w:t>
      </w:r>
      <w:r>
        <w:t>).</w:t>
      </w:r>
    </w:p>
    <w:p w14:paraId="536AFD81" w14:textId="77777777" w:rsidR="00916805" w:rsidRDefault="002F0968">
      <w:pPr>
        <w:pStyle w:val="berschrift2"/>
      </w:pPr>
      <w:bookmarkStart w:id="654" w:name="_Toc511379177"/>
      <w:bookmarkStart w:id="655" w:name="_Toc520987162"/>
      <w:r w:rsidRPr="00971893">
        <w:t>Template</w:t>
      </w:r>
      <w:r>
        <w:t xml:space="preserve"> usage</w:t>
      </w:r>
      <w:bookmarkEnd w:id="654"/>
      <w:bookmarkEnd w:id="655"/>
    </w:p>
    <w:p w14:paraId="4A8C2ACF" w14:textId="3174EF29" w:rsidR="002F0968" w:rsidRDefault="002F0968" w:rsidP="002F0968">
      <w:r>
        <w:t>The template is stored in a system folder accessible via an Eclipse project so that the template can be seen in the Papyrus Project Explorer. The folder could be a sub-folder of the system folder containing the project that includes the model to be documented. Alternatively</w:t>
      </w:r>
      <w:r w:rsidR="00906E92">
        <w:t>,</w:t>
      </w:r>
      <w:r>
        <w:t xml:space="preserve"> the template can be stored in a specific project that just includes the template. The template “points” to the model to be extracted via the &lt;context model&gt; statement. The template is highlighted with the right-click menu and the “Generate documentation using Gendoc” item is selected. This will run the template, i.e. Gendoc is initiated from the template NOT from the model.</w:t>
      </w:r>
    </w:p>
    <w:p w14:paraId="7E532515" w14:textId="77777777" w:rsidR="002F0968" w:rsidRPr="00234F11" w:rsidRDefault="002F0968" w:rsidP="002F0968">
      <w:r>
        <w:rPr>
          <w:noProof/>
          <w:lang w:val="de-DE" w:eastAsia="de-DE"/>
        </w:rPr>
        <w:lastRenderedPageBreak/>
        <w:drawing>
          <wp:inline distT="0" distB="0" distL="0" distR="0" wp14:anchorId="6A036009" wp14:editId="1E8836A0">
            <wp:extent cx="5732145" cy="3751748"/>
            <wp:effectExtent l="19050" t="0" r="1905" b="0"/>
            <wp:docPr id="174" name="Picture 202" descr="C:\Users\ndavis\Pictures\Ge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davis\Pictures\Gendoc.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2145" cy="3751748"/>
                    </a:xfrm>
                    <a:prstGeom prst="rect">
                      <a:avLst/>
                    </a:prstGeom>
                    <a:noFill/>
                    <a:ln>
                      <a:noFill/>
                    </a:ln>
                  </pic:spPr>
                </pic:pic>
              </a:graphicData>
            </a:graphic>
          </wp:inline>
        </w:drawing>
      </w:r>
    </w:p>
    <w:p w14:paraId="56C28752" w14:textId="798A84DE" w:rsidR="002F0968" w:rsidRDefault="00C11F74" w:rsidP="002F0968">
      <w:pPr>
        <w:pStyle w:val="FigureCaption"/>
      </w:pPr>
      <w:bookmarkStart w:id="656" w:name="_Toc511379114"/>
      <w:bookmarkStart w:id="657" w:name="_Toc520987291"/>
      <w:r w:rsidRPr="005240E3">
        <w:t xml:space="preserve">Figure </w:t>
      </w:r>
      <w:r w:rsidR="00ED391E">
        <w:fldChar w:fldCharType="begin"/>
      </w:r>
      <w:r>
        <w:instrText xml:space="preserve"> STYLEREF 1 \s </w:instrText>
      </w:r>
      <w:r w:rsidR="00ED391E">
        <w:fldChar w:fldCharType="separate"/>
      </w:r>
      <w:r w:rsidR="00D4118B">
        <w:rPr>
          <w:noProof/>
        </w:rPr>
        <w:t>8</w:t>
      </w:r>
      <w:r w:rsidR="00ED391E">
        <w:fldChar w:fldCharType="end"/>
      </w:r>
      <w:r>
        <w:noBreakHyphen/>
      </w:r>
      <w:r w:rsidR="00ED391E">
        <w:fldChar w:fldCharType="begin"/>
      </w:r>
      <w:r>
        <w:instrText xml:space="preserve"> SEQ Figure \* ARABIC \s 1 </w:instrText>
      </w:r>
      <w:r w:rsidR="00ED391E">
        <w:fldChar w:fldCharType="separate"/>
      </w:r>
      <w:r w:rsidR="00D4118B">
        <w:rPr>
          <w:noProof/>
        </w:rPr>
        <w:t>1</w:t>
      </w:r>
      <w:r w:rsidR="00ED391E">
        <w:fldChar w:fldCharType="end"/>
      </w:r>
      <w:r w:rsidR="002F0968">
        <w:t>: Initiating Gendoc for a particular template</w:t>
      </w:r>
      <w:bookmarkEnd w:id="656"/>
      <w:bookmarkEnd w:id="657"/>
    </w:p>
    <w:p w14:paraId="7FCE35D1" w14:textId="77777777" w:rsidR="002F0968" w:rsidRDefault="002F0968" w:rsidP="002F0968">
      <w:r>
        <w:t xml:space="preserve">The following </w:t>
      </w:r>
      <w:r w:rsidR="00950A4C">
        <w:t>clause</w:t>
      </w:r>
      <w:r>
        <w:t xml:space="preserve"> explain how the template is targeted at the desired model.</w:t>
      </w:r>
    </w:p>
    <w:p w14:paraId="24F39BBF" w14:textId="77777777" w:rsidR="00916805" w:rsidRDefault="002F0968">
      <w:pPr>
        <w:pStyle w:val="berschrift2"/>
      </w:pPr>
      <w:bookmarkStart w:id="658" w:name="_Toc511379178"/>
      <w:bookmarkStart w:id="659" w:name="_Toc520987163"/>
      <w:r>
        <w:t>Basic template</w:t>
      </w:r>
      <w:bookmarkEnd w:id="658"/>
      <w:bookmarkEnd w:id="659"/>
    </w:p>
    <w:p w14:paraId="30AABBF0" w14:textId="77777777" w:rsidR="002F0968" w:rsidRDefault="002F0968" w:rsidP="002F0968">
      <w:r>
        <w:t>The template includes the name of the model to be documented and the name of the target model (substitute path and model name in the structure below). Both the .uml and .notation files are required.</w:t>
      </w:r>
      <w:r>
        <w:rPr>
          <w:rStyle w:val="Funotenzeichen"/>
        </w:rPr>
        <w:footnoteReference w:id="3"/>
      </w:r>
    </w:p>
    <w:p w14:paraId="20F8BFF4" w14:textId="77777777" w:rsidR="002F0968" w:rsidRPr="00676173"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14:paraId="01E8BE59"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14:paraId="58DB137A"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14:paraId="67872389" w14:textId="77777777" w:rsidR="002F0968" w:rsidRDefault="002F0968" w:rsidP="002F0968">
      <w:pPr>
        <w:spacing w:after="0"/>
        <w:ind w:left="720"/>
        <w:rPr>
          <w:rFonts w:ascii="Calibri" w:hAnsi="Calibri"/>
          <w:color w:val="7030A0"/>
          <w:sz w:val="20"/>
          <w:szCs w:val="20"/>
          <w:lang w:val="en-GB"/>
        </w:rPr>
      </w:pPr>
      <w:r w:rsidRPr="00D030FC">
        <w:rPr>
          <w:rFonts w:ascii="Calibri" w:hAnsi="Calibri"/>
          <w:color w:val="7030A0"/>
          <w:sz w:val="20"/>
          <w:szCs w:val="20"/>
          <w:lang w:val="en-GB"/>
        </w:rPr>
        <w:t>&lt;gendoc&gt;&lt;drop/&gt;</w:t>
      </w:r>
    </w:p>
    <w:p w14:paraId="466B250C" w14:textId="77777777" w:rsidR="002F0968" w:rsidRDefault="002F0968" w:rsidP="002F0968">
      <w:pPr>
        <w:spacing w:after="0"/>
        <w:ind w:left="720"/>
        <w:rPr>
          <w:rFonts w:ascii="Calibri" w:hAnsi="Calibri"/>
          <w:bCs/>
          <w:color w:val="auto"/>
          <w:sz w:val="20"/>
          <w:szCs w:val="20"/>
        </w:rPr>
      </w:pPr>
      <w:r w:rsidRPr="00676173">
        <w:rPr>
          <w:rFonts w:ascii="Calibri" w:hAnsi="Calibri"/>
          <w:bCs/>
          <w:color w:val="auto"/>
          <w:sz w:val="20"/>
          <w:szCs w:val="20"/>
        </w:rPr>
        <w:t>Provides access to diagrams</w:t>
      </w:r>
    </w:p>
    <w:p w14:paraId="177914E1" w14:textId="77777777" w:rsidR="002F0968" w:rsidRDefault="002F0968" w:rsidP="002F0968">
      <w:pPr>
        <w:spacing w:after="0"/>
        <w:ind w:left="720"/>
        <w:rPr>
          <w:rFonts w:ascii="Calibri" w:hAnsi="Calibri"/>
          <w:color w:val="7030A0"/>
          <w:sz w:val="20"/>
          <w:szCs w:val="20"/>
          <w:lang w:val="en-GB"/>
        </w:rPr>
      </w:pPr>
      <w:r w:rsidRPr="00676173">
        <w:rPr>
          <w:rFonts w:ascii="Calibri" w:hAnsi="Calibri"/>
          <w:bCs/>
          <w:color w:val="7030A0"/>
          <w:sz w:val="20"/>
          <w:szCs w:val="20"/>
        </w:rPr>
        <w:t>&lt;/gendoc&gt;&lt;drop/&gt;</w:t>
      </w:r>
    </w:p>
    <w:p w14:paraId="1B22B536"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w:t>
      </w:r>
      <w:r>
        <w:rPr>
          <w:rFonts w:ascii="Calibri" w:hAnsi="Calibri"/>
          <w:color w:val="7030A0"/>
          <w:sz w:val="20"/>
          <w:szCs w:val="20"/>
          <w:lang w:val="en-GB"/>
        </w:rPr>
        <w:t>uml</w:t>
      </w:r>
      <w:r w:rsidRPr="00676173">
        <w:rPr>
          <w:rFonts w:ascii="Calibri" w:hAnsi="Calibri"/>
          <w:color w:val="7030A0"/>
          <w:sz w:val="20"/>
          <w:szCs w:val="20"/>
          <w:lang w:val="en-GB"/>
        </w:rPr>
        <w:t>' element=’{0}’ importedBundles='gmf;papyrus' /&gt;</w:t>
      </w:r>
    </w:p>
    <w:p w14:paraId="1D8E984F" w14:textId="77777777" w:rsidR="002F0968" w:rsidRPr="00676173" w:rsidRDefault="002F0968" w:rsidP="002F0968">
      <w:pPr>
        <w:pStyle w:val="Default"/>
        <w:ind w:left="720"/>
        <w:rPr>
          <w:rFonts w:ascii="Calibri" w:hAnsi="Calibri"/>
          <w:bCs/>
          <w:color w:val="7030A0"/>
          <w:sz w:val="20"/>
          <w:szCs w:val="20"/>
        </w:rPr>
      </w:pPr>
      <w:r w:rsidRPr="00676173">
        <w:rPr>
          <w:rFonts w:ascii="Calibri" w:hAnsi="Calibri"/>
          <w:bCs/>
          <w:color w:val="7030A0"/>
          <w:sz w:val="20"/>
          <w:szCs w:val="20"/>
        </w:rPr>
        <w:t>&lt;gendoc&gt;&lt;drop/&gt;</w:t>
      </w:r>
    </w:p>
    <w:p w14:paraId="0275D151" w14:textId="77777777" w:rsidR="002F0968" w:rsidRPr="00676173" w:rsidRDefault="002F0968" w:rsidP="002F0968">
      <w:pPr>
        <w:pStyle w:val="Default"/>
        <w:ind w:left="720"/>
        <w:rPr>
          <w:rFonts w:ascii="Calibri" w:hAnsi="Calibri"/>
          <w:bCs/>
          <w:color w:val="auto"/>
          <w:sz w:val="20"/>
          <w:szCs w:val="20"/>
        </w:rPr>
      </w:pPr>
      <w:r w:rsidRPr="00676173">
        <w:rPr>
          <w:rFonts w:ascii="Calibri" w:hAnsi="Calibri"/>
          <w:bCs/>
          <w:color w:val="auto"/>
          <w:sz w:val="20"/>
          <w:szCs w:val="20"/>
        </w:rPr>
        <w:t>Provides access to class details</w:t>
      </w:r>
    </w:p>
    <w:p w14:paraId="7CEBAFE4" w14:textId="77777777" w:rsidR="002F0968" w:rsidRPr="00676173" w:rsidRDefault="002F0968" w:rsidP="002F0968">
      <w:pPr>
        <w:pStyle w:val="Default"/>
        <w:ind w:left="720"/>
        <w:rPr>
          <w:rFonts w:ascii="Calibri" w:hAnsi="Calibri"/>
          <w:color w:val="7030A0"/>
          <w:sz w:val="20"/>
          <w:szCs w:val="20"/>
        </w:rPr>
      </w:pPr>
      <w:r w:rsidRPr="00676173">
        <w:rPr>
          <w:rFonts w:ascii="Calibri" w:hAnsi="Calibri"/>
          <w:bCs/>
          <w:color w:val="7030A0"/>
          <w:sz w:val="20"/>
          <w:szCs w:val="20"/>
        </w:rPr>
        <w:t>&lt;/gendoc&gt;&lt;drop/&gt;</w:t>
      </w:r>
    </w:p>
    <w:p w14:paraId="78C7C91E" w14:textId="77777777" w:rsidR="002F0968" w:rsidRDefault="002F0968" w:rsidP="002F0968"/>
    <w:p w14:paraId="237B8E71" w14:textId="77777777" w:rsidR="002F0968" w:rsidRDefault="002F0968" w:rsidP="002F0968">
      <w:r>
        <w:lastRenderedPageBreak/>
        <w:t>This particular template produces a document with the two black text items only. In the above example, the entire model “ModelName.uml” is taken as input. In order to select only one package in the model, one would set “</w:t>
      </w:r>
      <w:r w:rsidRPr="00D030FC">
        <w:rPr>
          <w:color w:val="7030A0"/>
        </w:rPr>
        <w:t>element=’ModelName/{package name}’</w:t>
      </w:r>
      <w:r>
        <w:t>”.</w:t>
      </w:r>
    </w:p>
    <w:p w14:paraId="56145958" w14:textId="77777777" w:rsidR="00916805" w:rsidRDefault="002F0968">
      <w:pPr>
        <w:pStyle w:val="berschrift2"/>
      </w:pPr>
      <w:bookmarkStart w:id="660" w:name="_Toc511379179"/>
      <w:bookmarkStart w:id="661" w:name="_Toc520987164"/>
      <w:r>
        <w:t>Cover, contents, closing text etc</w:t>
      </w:r>
      <w:bookmarkEnd w:id="660"/>
      <w:bookmarkEnd w:id="661"/>
    </w:p>
    <w:p w14:paraId="65B46C11" w14:textId="77777777" w:rsidR="002F0968" w:rsidRDefault="002F0968" w:rsidP="002F0968">
      <w:r>
        <w:t>Any text and figures</w:t>
      </w:r>
      <w:r>
        <w:rPr>
          <w:rStyle w:val="Funotenzeichen"/>
        </w:rPr>
        <w:footnoteReference w:id="4"/>
      </w:r>
      <w:r>
        <w:t xml:space="preserve"> inserted between the &lt;gendoc&gt; to &lt;/gendoc&gt; space will be produced in the output.</w:t>
      </w:r>
    </w:p>
    <w:p w14:paraId="55A2C5FB"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6092070C" w14:textId="77777777" w:rsidR="002F0968" w:rsidRDefault="002F0968" w:rsidP="002F0968">
      <w:pPr>
        <w:spacing w:after="0"/>
        <w:ind w:left="720"/>
        <w:rPr>
          <w:rFonts w:ascii="Calibri" w:hAnsi="Calibri"/>
          <w:bCs/>
          <w:color w:val="auto"/>
          <w:sz w:val="20"/>
          <w:szCs w:val="20"/>
        </w:rPr>
      </w:pPr>
      <w:r>
        <w:rPr>
          <w:rFonts w:ascii="Calibri" w:hAnsi="Calibri"/>
          <w:bCs/>
          <w:color w:val="auto"/>
          <w:sz w:val="20"/>
          <w:szCs w:val="20"/>
        </w:rPr>
        <w:t>Any text and diagrams etc…</w:t>
      </w:r>
    </w:p>
    <w:p w14:paraId="5D254188" w14:textId="77777777" w:rsidR="002F0968" w:rsidRDefault="002F0968" w:rsidP="002F0968">
      <w:pPr>
        <w:spacing w:after="0"/>
        <w:ind w:left="720"/>
        <w:rPr>
          <w:rFonts w:ascii="Calibri" w:hAnsi="Calibri"/>
          <w:bCs/>
          <w:color w:val="7030A0"/>
          <w:sz w:val="20"/>
          <w:szCs w:val="20"/>
        </w:rPr>
      </w:pPr>
      <w:r w:rsidRPr="00676173">
        <w:rPr>
          <w:rFonts w:ascii="Calibri" w:hAnsi="Calibri"/>
          <w:bCs/>
          <w:color w:val="7030A0"/>
          <w:sz w:val="20"/>
          <w:szCs w:val="20"/>
        </w:rPr>
        <w:t>&lt;/gendoc&gt;&lt;drop/&gt;</w:t>
      </w:r>
    </w:p>
    <w:p w14:paraId="794FE701" w14:textId="77777777" w:rsidR="002F0968" w:rsidRDefault="002F0968" w:rsidP="002F0968">
      <w:pPr>
        <w:spacing w:after="0"/>
        <w:ind w:left="720"/>
        <w:rPr>
          <w:rFonts w:ascii="Calibri" w:hAnsi="Calibri"/>
          <w:bCs/>
          <w:color w:val="7030A0"/>
          <w:sz w:val="20"/>
          <w:szCs w:val="20"/>
        </w:rPr>
      </w:pPr>
    </w:p>
    <w:p w14:paraId="095E0116" w14:textId="77777777" w:rsidR="00916805" w:rsidRDefault="002F0968">
      <w:pPr>
        <w:pStyle w:val="berschrift2"/>
      </w:pPr>
      <w:bookmarkStart w:id="662" w:name="_Toc511379180"/>
      <w:bookmarkStart w:id="663" w:name="_Toc520987165"/>
      <w:r>
        <w:t>Figures from the model with interleaved text</w:t>
      </w:r>
      <w:bookmarkEnd w:id="662"/>
      <w:bookmarkEnd w:id="663"/>
    </w:p>
    <w:p w14:paraId="765C55DF" w14:textId="77777777" w:rsidR="002F0968" w:rsidRDefault="002F0968" w:rsidP="002F0968">
      <w:r>
        <w:t>The figures can be extracted in alphabetical order from the model. The following script (in bold) will print the figure titles from the model in alphabetical order.</w:t>
      </w:r>
    </w:p>
    <w:p w14:paraId="4F5744A5" w14:textId="77777777" w:rsidR="002F0968" w:rsidRPr="00676173" w:rsidRDefault="002F0968" w:rsidP="002F0968">
      <w:pPr>
        <w:spacing w:after="0"/>
        <w:ind w:left="720"/>
        <w:rPr>
          <w:rFonts w:ascii="Calibri" w:hAnsi="Calibri"/>
          <w:color w:val="7030A0"/>
          <w:sz w:val="20"/>
          <w:szCs w:val="20"/>
          <w:lang w:val="en-GB"/>
        </w:rPr>
      </w:pPr>
      <w:bookmarkStart w:id="664" w:name="_Toc289330175"/>
      <w:bookmarkStart w:id="665" w:name="_Toc289330255"/>
      <w:bookmarkStart w:id="666" w:name="_Toc396824430"/>
      <w:bookmarkStart w:id="667" w:name="_Toc396824535"/>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14:paraId="61F158DD"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14:paraId="02EAF7D9"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14:paraId="0B32DFFB"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39C750BD"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[for (d : notation::Diagram |notation::Diagram.allInstances()-&gt;sortedBy(name))]</w:t>
      </w:r>
      <w:r>
        <w:rPr>
          <w:rFonts w:ascii="Calibri" w:hAnsi="Calibri"/>
          <w:b/>
          <w:color w:val="7030A0"/>
          <w:sz w:val="20"/>
          <w:szCs w:val="20"/>
        </w:rPr>
        <w:t>&lt;drop/&gt;</w:t>
      </w:r>
    </w:p>
    <w:p w14:paraId="2E71481B"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sz w:val="20"/>
          <w:szCs w:val="20"/>
        </w:rPr>
        <w:t>[d.name/]</w:t>
      </w:r>
      <w:bookmarkEnd w:id="664"/>
      <w:bookmarkEnd w:id="665"/>
      <w:bookmarkEnd w:id="666"/>
      <w:bookmarkEnd w:id="667"/>
    </w:p>
    <w:p w14:paraId="4AE7FC1D"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[/for]</w:t>
      </w:r>
      <w:r>
        <w:rPr>
          <w:rFonts w:ascii="Calibri" w:hAnsi="Calibri"/>
          <w:b/>
          <w:color w:val="7030A0"/>
          <w:sz w:val="20"/>
          <w:szCs w:val="20"/>
        </w:rPr>
        <w:t>&lt;drop/&gt;</w:t>
      </w:r>
    </w:p>
    <w:p w14:paraId="40BFC93D" w14:textId="77777777" w:rsidR="002F0968" w:rsidRPr="00D030FC" w:rsidRDefault="002F0968" w:rsidP="002F0968">
      <w:pPr>
        <w:pStyle w:val="Default"/>
        <w:ind w:left="720"/>
        <w:rPr>
          <w:rFonts w:ascii="Calibri" w:hAnsi="Calibri"/>
          <w:bCs/>
          <w:color w:val="7030A0"/>
          <w:sz w:val="20"/>
          <w:szCs w:val="20"/>
        </w:rPr>
      </w:pPr>
      <w:r w:rsidRPr="00D030FC">
        <w:rPr>
          <w:rFonts w:ascii="Calibri" w:hAnsi="Calibri"/>
          <w:bCs/>
          <w:color w:val="7030A0"/>
          <w:sz w:val="20"/>
          <w:szCs w:val="20"/>
        </w:rPr>
        <w:t>&lt;/gendoc&gt;&lt;drop/&gt;</w:t>
      </w:r>
    </w:p>
    <w:p w14:paraId="189807CC" w14:textId="77777777" w:rsidR="002F0968" w:rsidRDefault="002F0968" w:rsidP="002F0968">
      <w:pPr>
        <w:ind w:left="720"/>
      </w:pPr>
    </w:p>
    <w:p w14:paraId="1B6FE066" w14:textId="77777777" w:rsidR="002F0968" w:rsidRDefault="002F0968" w:rsidP="002F0968">
      <w:r>
        <w:t>Clearly this by itself is not particularly useful but substituting the “[d.name/]” with the following bold script and replacing “specificDiagramName“ with the name (or unique substring of a name) of a diagram in the model will extract a specific named diagram (printing the diagram and its name)</w:t>
      </w:r>
      <w:r>
        <w:rPr>
          <w:rStyle w:val="Funotenzeichen"/>
        </w:rPr>
        <w:footnoteReference w:id="5"/>
      </w:r>
      <w:r>
        <w:t>.</w:t>
      </w:r>
    </w:p>
    <w:p w14:paraId="2E0060E1"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5F915793" w14:textId="77777777" w:rsidR="002F0968" w:rsidRPr="00501282" w:rsidRDefault="002F0968" w:rsidP="002F0968">
      <w:pPr>
        <w:spacing w:after="0"/>
        <w:ind w:left="720"/>
        <w:rPr>
          <w:rFonts w:ascii="Calibri" w:hAnsi="Calibri"/>
          <w:b/>
          <w:color w:val="7030A0"/>
          <w:sz w:val="20"/>
          <w:szCs w:val="20"/>
          <w:lang w:val="en-GB"/>
        </w:rPr>
      </w:pPr>
      <w:r w:rsidRPr="00501282">
        <w:rPr>
          <w:rFonts w:ascii="Calibri" w:hAnsi="Calibri"/>
          <w:b/>
          <w:sz w:val="20"/>
          <w:szCs w:val="20"/>
        </w:rPr>
        <w:t>Text</w:t>
      </w:r>
      <w:r w:rsidRPr="00A66D1A">
        <w:t xml:space="preserve"> </w:t>
      </w:r>
      <w:r w:rsidRPr="00A66D1A">
        <w:rPr>
          <w:rFonts w:ascii="Calibri" w:hAnsi="Calibri"/>
          <w:b/>
          <w:sz w:val="20"/>
          <w:szCs w:val="20"/>
        </w:rPr>
        <w:t>and figures</w:t>
      </w:r>
      <w:r>
        <w:rPr>
          <w:rFonts w:ascii="Calibri" w:hAnsi="Calibri"/>
          <w:b/>
          <w:sz w:val="20"/>
          <w:szCs w:val="20"/>
        </w:rPr>
        <w:t xml:space="preserve"> leading to </w:t>
      </w:r>
      <w:r w:rsidRPr="00501282">
        <w:rPr>
          <w:rFonts w:ascii="Calibri" w:hAnsi="Calibri"/>
          <w:b/>
          <w:sz w:val="20"/>
          <w:szCs w:val="20"/>
        </w:rPr>
        <w:t>diagram …</w:t>
      </w:r>
    </w:p>
    <w:p w14:paraId="65D99950" w14:textId="77777777" w:rsidR="002F0968" w:rsidRDefault="002F0968" w:rsidP="002F0968">
      <w:pPr>
        <w:spacing w:after="0"/>
        <w:ind w:left="720"/>
        <w:rPr>
          <w:rFonts w:ascii="Calibri" w:hAnsi="Calibri"/>
          <w:color w:val="7030A0"/>
          <w:sz w:val="20"/>
          <w:szCs w:val="20"/>
          <w:lang w:val="en-GB"/>
        </w:rPr>
      </w:pPr>
      <w:r w:rsidRPr="00D030FC">
        <w:rPr>
          <w:rFonts w:ascii="Calibri" w:hAnsi="Calibri"/>
          <w:color w:val="7030A0"/>
          <w:sz w:val="20"/>
          <w:szCs w:val="20"/>
          <w:lang w:val="en-GB"/>
        </w:rPr>
        <w:t>[for (d : notation::Diagram |notation::Diagram.allInstances()-&gt;sortedBy(name))]</w:t>
      </w:r>
      <w:r>
        <w:rPr>
          <w:rFonts w:ascii="Calibri" w:hAnsi="Calibri"/>
          <w:color w:val="7030A0"/>
          <w:sz w:val="20"/>
          <w:szCs w:val="20"/>
          <w:lang w:val="en-GB"/>
        </w:rPr>
        <w:t>&lt;drop/&gt;</w:t>
      </w:r>
    </w:p>
    <w:p w14:paraId="67DB7604"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[if d.name.contains('</w:t>
      </w:r>
      <w:r>
        <w:rPr>
          <w:rFonts w:ascii="Calibri" w:hAnsi="Calibri"/>
          <w:b/>
          <w:color w:val="7030A0"/>
          <w:sz w:val="20"/>
          <w:szCs w:val="20"/>
        </w:rPr>
        <w:t>specificDiagramName</w:t>
      </w:r>
      <w:r w:rsidRPr="00D030FC">
        <w:rPr>
          <w:rFonts w:ascii="Calibri" w:hAnsi="Calibri"/>
          <w:b/>
          <w:color w:val="7030A0"/>
          <w:sz w:val="20"/>
          <w:szCs w:val="20"/>
        </w:rPr>
        <w:t xml:space="preserve">')] </w:t>
      </w:r>
      <w:r w:rsidRPr="00D030FC">
        <w:rPr>
          <w:rFonts w:ascii="Calibri" w:hAnsi="Calibri"/>
          <w:b/>
          <w:sz w:val="20"/>
          <w:szCs w:val="20"/>
        </w:rPr>
        <w:t>[d.name/]</w:t>
      </w:r>
    </w:p>
    <w:p w14:paraId="694B5D21"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&lt;drop/&gt;</w:t>
      </w:r>
      <w:r w:rsidRPr="00D030FC">
        <w:rPr>
          <w:rFonts w:ascii="Calibri" w:hAnsi="Calibri"/>
          <w:b/>
          <w:color w:val="7030A0"/>
          <w:sz w:val="20"/>
          <w:szCs w:val="20"/>
        </w:rPr>
        <w:tab/>
      </w:r>
    </w:p>
    <w:p w14:paraId="0B40A77D" w14:textId="77777777" w:rsidR="002F0968"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lang w:val="en-GB"/>
        </w:rPr>
        <w:t>&lt;image object='[d.getDiagram()/]' maxW='true' keepH='false'</w:t>
      </w:r>
      <w:r>
        <w:rPr>
          <w:rFonts w:ascii="Calibri" w:hAnsi="Calibri"/>
          <w:b/>
          <w:color w:val="7030A0"/>
          <w:sz w:val="20"/>
          <w:szCs w:val="20"/>
          <w:lang w:val="en-GB"/>
        </w:rPr>
        <w:t xml:space="preserve"> keepW=’false’</w:t>
      </w:r>
      <w:r w:rsidRPr="00D030FC">
        <w:rPr>
          <w:rFonts w:ascii="Calibri" w:hAnsi="Calibri"/>
          <w:b/>
          <w:color w:val="7030A0"/>
          <w:sz w:val="20"/>
          <w:szCs w:val="20"/>
          <w:highlight w:val="yellow"/>
          <w:lang w:val="en-GB"/>
        </w:rPr>
        <w:t>&gt;</w:t>
      </w:r>
      <w:r w:rsidR="003C42B1">
        <w:rPr>
          <w:rFonts w:ascii="Calibri" w:hAnsi="Calibri"/>
          <w:b/>
          <w:noProof/>
          <w:sz w:val="20"/>
          <w:szCs w:val="20"/>
          <w:highlight w:val="yellow"/>
          <w:lang w:eastAsia="en-US"/>
        </w:rPr>
      </w:r>
      <w:r w:rsidR="003C42B1">
        <w:rPr>
          <w:rFonts w:ascii="Calibri" w:hAnsi="Calibri"/>
          <w:b/>
          <w:noProof/>
          <w:sz w:val="20"/>
          <w:szCs w:val="20"/>
          <w:highlight w:val="yellow"/>
          <w:lang w:eastAsia="en-US"/>
        </w:rPr>
        <w:pict w14:anchorId="410B4A08">
          <v:group id="_x0000_s1088" editas="canvas" style="width:79pt;height:46.05pt;mso-position-horizontal-relative:char;mso-position-vertical-relative:line" coordsize="10026,5848">
            <v:shape id="_x0000_s1089" type="#_x0000_t75" style="position:absolute;width:10026;height:5848;visibility:visible">
              <v:fill o:detectmouseclick="t"/>
              <v:path o:connecttype="none"/>
            </v:shape>
            <w10:anchorlock/>
          </v:group>
        </w:pict>
      </w:r>
      <w:r w:rsidRPr="00D030FC">
        <w:rPr>
          <w:rFonts w:ascii="Calibri" w:hAnsi="Calibri"/>
          <w:b/>
          <w:color w:val="7030A0"/>
          <w:sz w:val="20"/>
          <w:szCs w:val="20"/>
          <w:lang w:val="en-GB"/>
        </w:rPr>
        <w:t>&lt;/image&gt;</w:t>
      </w:r>
    </w:p>
    <w:p w14:paraId="4A661A7C" w14:textId="77777777" w:rsidR="002F0968" w:rsidRPr="00D030FC" w:rsidRDefault="002F0968" w:rsidP="002F0968">
      <w:pPr>
        <w:jc w:val="center"/>
        <w:rPr>
          <w:rFonts w:asciiTheme="minorHAnsi" w:hAnsiTheme="minorHAnsi"/>
          <w:sz w:val="20"/>
          <w:szCs w:val="16"/>
        </w:rPr>
      </w:pPr>
      <w:r>
        <w:t xml:space="preserve">Figure 1 </w:t>
      </w:r>
      <w:r w:rsidRPr="00EC7D02">
        <w:t>[d.name/]</w:t>
      </w:r>
    </w:p>
    <w:p w14:paraId="4A12EA1A"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lang w:val="en-GB"/>
        </w:rPr>
        <w:lastRenderedPageBreak/>
        <w:t>[else]&lt;drop/&gt;</w:t>
      </w:r>
    </w:p>
    <w:p w14:paraId="52ABC63B" w14:textId="77777777" w:rsidR="002F0968" w:rsidRPr="00D030FC"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lang w:val="en-GB"/>
        </w:rPr>
        <w:t>[/if]</w:t>
      </w:r>
      <w:r>
        <w:rPr>
          <w:rFonts w:ascii="Calibri" w:hAnsi="Calibri"/>
          <w:b/>
          <w:color w:val="7030A0"/>
          <w:sz w:val="20"/>
          <w:szCs w:val="20"/>
          <w:lang w:val="en-GB"/>
        </w:rPr>
        <w:t>&lt;drop/&gt;</w:t>
      </w:r>
    </w:p>
    <w:p w14:paraId="22E096A8" w14:textId="77777777" w:rsidR="002F0968" w:rsidRDefault="002F0968" w:rsidP="002F0968">
      <w:pPr>
        <w:spacing w:after="0"/>
        <w:ind w:left="720"/>
        <w:rPr>
          <w:rFonts w:ascii="Calibri" w:hAnsi="Calibri"/>
          <w:color w:val="7030A0"/>
          <w:sz w:val="20"/>
          <w:szCs w:val="20"/>
          <w:lang w:val="en-GB"/>
        </w:rPr>
      </w:pPr>
      <w:r>
        <w:rPr>
          <w:rFonts w:ascii="Calibri" w:hAnsi="Calibri"/>
          <w:color w:val="7030A0"/>
          <w:sz w:val="20"/>
          <w:szCs w:val="20"/>
          <w:lang w:val="en-GB"/>
        </w:rPr>
        <w:t>[/for]&lt;drop/&gt;</w:t>
      </w:r>
    </w:p>
    <w:p w14:paraId="1D0080FA" w14:textId="77777777" w:rsidR="002F0968" w:rsidRDefault="002F0968" w:rsidP="002F0968">
      <w:pPr>
        <w:spacing w:after="0"/>
        <w:ind w:left="72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p>
    <w:p w14:paraId="3760B769" w14:textId="77777777" w:rsidR="002F0968" w:rsidRPr="009B1729" w:rsidRDefault="002F0968" w:rsidP="002F0968">
      <w:pPr>
        <w:pStyle w:val="Default"/>
        <w:ind w:left="720"/>
        <w:rPr>
          <w:rFonts w:ascii="Calibri" w:hAnsi="Calibri"/>
          <w:bCs/>
          <w:color w:val="7030A0"/>
          <w:sz w:val="20"/>
          <w:szCs w:val="20"/>
        </w:rPr>
      </w:pPr>
      <w:r w:rsidRPr="009B1729">
        <w:rPr>
          <w:rFonts w:ascii="Calibri" w:hAnsi="Calibri"/>
          <w:bCs/>
          <w:color w:val="7030A0"/>
          <w:sz w:val="20"/>
          <w:szCs w:val="20"/>
        </w:rPr>
        <w:t>&lt;/gendoc&gt;&lt;drop/&gt;</w:t>
      </w:r>
    </w:p>
    <w:p w14:paraId="146900A7" w14:textId="77777777" w:rsidR="002F0968" w:rsidRPr="00115789" w:rsidRDefault="002F0968" w:rsidP="002F0968">
      <w:pPr>
        <w:spacing w:after="0"/>
        <w:ind w:left="720"/>
        <w:rPr>
          <w:rFonts w:ascii="Calibri" w:hAnsi="Calibri"/>
          <w:b/>
          <w:color w:val="auto"/>
          <w:sz w:val="20"/>
          <w:szCs w:val="20"/>
          <w:lang w:val="en-GB"/>
        </w:rPr>
      </w:pPr>
    </w:p>
    <w:p w14:paraId="1B4AC16A" w14:textId="77777777" w:rsidR="002F0968" w:rsidRDefault="002F0968" w:rsidP="002F0968">
      <w:pPr>
        <w:spacing w:after="0"/>
        <w:ind w:left="720"/>
        <w:rPr>
          <w:rFonts w:ascii="Calibri" w:hAnsi="Calibri"/>
          <w:color w:val="7030A0"/>
          <w:sz w:val="20"/>
          <w:szCs w:val="20"/>
          <w:lang w:val="en-GB"/>
        </w:rPr>
      </w:pPr>
      <w:r>
        <w:rPr>
          <w:rFonts w:ascii="Calibri" w:hAnsi="Calibri"/>
          <w:color w:val="7030A0"/>
          <w:sz w:val="20"/>
          <w:szCs w:val="20"/>
          <w:lang w:val="en-GB"/>
        </w:rPr>
        <w:t xml:space="preserve"> </w:t>
      </w:r>
    </w:p>
    <w:p w14:paraId="1DEAC292" w14:textId="77777777" w:rsidR="002F0968" w:rsidRPr="00D030FC" w:rsidRDefault="002F0968" w:rsidP="002F0968">
      <w:pPr>
        <w:spacing w:after="0"/>
        <w:ind w:left="720"/>
        <w:rPr>
          <w:rFonts w:ascii="Calibri" w:hAnsi="Calibri"/>
          <w:color w:val="7030A0"/>
          <w:sz w:val="20"/>
          <w:szCs w:val="20"/>
          <w:lang w:val="en-GB"/>
        </w:rPr>
      </w:pPr>
    </w:p>
    <w:p w14:paraId="52372451" w14:textId="77777777" w:rsidR="002F0968" w:rsidRDefault="002F0968" w:rsidP="002F0968">
      <w:r>
        <w:t>The yellow area highlights a frame (which is otherwise not obvious). This frame is where Gendoc will place the figure. The frame will need to be sized to the right width in an actual usage (shrunk here to reduce space used in this document). The script will allow Gendoc to adjust the height but forces it to not exceed maximum width.</w:t>
      </w:r>
    </w:p>
    <w:p w14:paraId="287929FE" w14:textId="77777777" w:rsidR="002F0968" w:rsidRDefault="002F0968" w:rsidP="002F0968">
      <w:r>
        <w:t xml:space="preserve">The following template extract expands for two figures (and could clearly be expanded to cover many more. </w:t>
      </w:r>
    </w:p>
    <w:p w14:paraId="4B4CC4B2"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5B22CF2F" w14:textId="77777777" w:rsidR="002F0968" w:rsidRPr="00501282" w:rsidRDefault="002F0968" w:rsidP="002F0968">
      <w:pPr>
        <w:spacing w:after="0"/>
        <w:ind w:left="720"/>
        <w:rPr>
          <w:rFonts w:ascii="Calibri" w:hAnsi="Calibri"/>
          <w:b/>
          <w:color w:val="7030A0"/>
          <w:sz w:val="20"/>
          <w:szCs w:val="20"/>
          <w:lang w:val="en-GB"/>
        </w:rPr>
      </w:pPr>
      <w:r w:rsidRPr="00501282">
        <w:rPr>
          <w:rFonts w:ascii="Calibri" w:hAnsi="Calibri"/>
          <w:b/>
          <w:sz w:val="20"/>
          <w:szCs w:val="20"/>
        </w:rPr>
        <w:t>Text</w:t>
      </w:r>
      <w:r w:rsidRPr="00A66D1A">
        <w:t xml:space="preserve"> </w:t>
      </w:r>
      <w:r w:rsidRPr="00A66D1A">
        <w:rPr>
          <w:rFonts w:ascii="Calibri" w:hAnsi="Calibri"/>
          <w:b/>
          <w:sz w:val="20"/>
          <w:szCs w:val="20"/>
        </w:rPr>
        <w:t>and figures</w:t>
      </w:r>
      <w:r>
        <w:rPr>
          <w:rFonts w:ascii="Calibri" w:hAnsi="Calibri"/>
          <w:b/>
          <w:sz w:val="20"/>
          <w:szCs w:val="20"/>
        </w:rPr>
        <w:t xml:space="preserve"> leading to </w:t>
      </w:r>
      <w:r w:rsidRPr="00501282">
        <w:rPr>
          <w:rFonts w:ascii="Calibri" w:hAnsi="Calibri"/>
          <w:b/>
          <w:sz w:val="20"/>
          <w:szCs w:val="20"/>
        </w:rPr>
        <w:t>diagram …</w:t>
      </w:r>
    </w:p>
    <w:p w14:paraId="617314D7" w14:textId="77777777" w:rsidR="002F0968" w:rsidRDefault="002F0968" w:rsidP="002F0968">
      <w:pPr>
        <w:spacing w:after="0"/>
        <w:ind w:left="720"/>
        <w:rPr>
          <w:rFonts w:ascii="Calibri" w:hAnsi="Calibri"/>
          <w:color w:val="7030A0"/>
          <w:sz w:val="20"/>
          <w:szCs w:val="20"/>
          <w:lang w:val="en-GB"/>
        </w:rPr>
      </w:pPr>
      <w:r w:rsidRPr="009B1729">
        <w:rPr>
          <w:rFonts w:ascii="Calibri" w:hAnsi="Calibri"/>
          <w:color w:val="7030A0"/>
          <w:sz w:val="20"/>
          <w:szCs w:val="20"/>
          <w:lang w:val="en-GB"/>
        </w:rPr>
        <w:t>[for (d : notation::Diagram |notation::Diagram.allInstances()-&gt;sortedBy(name))]</w:t>
      </w:r>
      <w:r>
        <w:rPr>
          <w:rFonts w:ascii="Calibri" w:hAnsi="Calibri"/>
          <w:color w:val="7030A0"/>
          <w:sz w:val="20"/>
          <w:szCs w:val="20"/>
          <w:lang w:val="en-GB"/>
        </w:rPr>
        <w:t>&lt;drop/&gt;</w:t>
      </w:r>
    </w:p>
    <w:p w14:paraId="16F362FC"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[if d.name.contains('</w:t>
      </w:r>
      <w:r>
        <w:rPr>
          <w:rFonts w:ascii="Calibri" w:hAnsi="Calibri"/>
          <w:b/>
          <w:color w:val="7030A0"/>
          <w:sz w:val="20"/>
          <w:szCs w:val="20"/>
        </w:rPr>
        <w:t>specificDiagramName</w:t>
      </w:r>
      <w:r w:rsidRPr="009B1729">
        <w:rPr>
          <w:rFonts w:ascii="Calibri" w:hAnsi="Calibri"/>
          <w:b/>
          <w:color w:val="7030A0"/>
          <w:sz w:val="20"/>
          <w:szCs w:val="20"/>
        </w:rPr>
        <w:t xml:space="preserve">')] </w:t>
      </w:r>
      <w:r w:rsidRPr="009B1729">
        <w:rPr>
          <w:rFonts w:ascii="Calibri" w:hAnsi="Calibri"/>
          <w:b/>
          <w:sz w:val="20"/>
          <w:szCs w:val="20"/>
        </w:rPr>
        <w:t>[d.name/]</w:t>
      </w:r>
    </w:p>
    <w:p w14:paraId="12292016"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&lt;drop/&gt;</w:t>
      </w:r>
      <w:r w:rsidRPr="009B1729">
        <w:rPr>
          <w:rFonts w:ascii="Calibri" w:hAnsi="Calibri"/>
          <w:b/>
          <w:color w:val="7030A0"/>
          <w:sz w:val="20"/>
          <w:szCs w:val="20"/>
        </w:rPr>
        <w:tab/>
      </w:r>
    </w:p>
    <w:p w14:paraId="4EC0AADB" w14:textId="77777777" w:rsidR="002F0968"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object='[d.getDiagram()/]' maxW='true' keepH='false'</w:t>
      </w:r>
      <w:r>
        <w:rPr>
          <w:rFonts w:ascii="Calibri" w:hAnsi="Calibri"/>
          <w:b/>
          <w:color w:val="7030A0"/>
          <w:sz w:val="20"/>
          <w:szCs w:val="20"/>
          <w:lang w:val="en-GB"/>
        </w:rPr>
        <w:t xml:space="preserve"> keepW=’false’</w:t>
      </w:r>
      <w:r w:rsidRPr="009B1729">
        <w:rPr>
          <w:rFonts w:ascii="Calibri" w:hAnsi="Calibri"/>
          <w:b/>
          <w:color w:val="7030A0"/>
          <w:sz w:val="20"/>
          <w:szCs w:val="20"/>
          <w:highlight w:val="yellow"/>
          <w:lang w:val="en-GB"/>
        </w:rPr>
        <w:t>&gt;</w:t>
      </w:r>
      <w:r w:rsidR="003C42B1">
        <w:rPr>
          <w:rFonts w:ascii="Calibri" w:hAnsi="Calibri"/>
          <w:b/>
          <w:noProof/>
          <w:sz w:val="20"/>
          <w:szCs w:val="20"/>
          <w:highlight w:val="yellow"/>
          <w:lang w:eastAsia="en-US"/>
        </w:rPr>
      </w:r>
      <w:r w:rsidR="003C42B1">
        <w:rPr>
          <w:rFonts w:ascii="Calibri" w:hAnsi="Calibri"/>
          <w:b/>
          <w:noProof/>
          <w:sz w:val="20"/>
          <w:szCs w:val="20"/>
          <w:highlight w:val="yellow"/>
          <w:lang w:eastAsia="en-US"/>
        </w:rPr>
        <w:pict w14:anchorId="246AF177">
          <v:group id="_x0000_s1086" editas="canvas" style="width:79pt;height:46.05pt;mso-position-horizontal-relative:char;mso-position-vertical-relative:line" coordsize="10026,5848">
            <v:shape id="_x0000_s1087" type="#_x0000_t75" style="position:absolute;width:10026;height:5848;visibility:visible">
              <v:fill o:detectmouseclick="t"/>
              <v:path o:connecttype="none"/>
            </v:shape>
            <w10:anchorlock/>
          </v:group>
        </w:pict>
      </w:r>
      <w:r w:rsidRPr="009B1729">
        <w:rPr>
          <w:rFonts w:ascii="Calibri" w:hAnsi="Calibri"/>
          <w:b/>
          <w:color w:val="7030A0"/>
          <w:sz w:val="20"/>
          <w:szCs w:val="20"/>
          <w:lang w:val="en-GB"/>
        </w:rPr>
        <w:t>&lt;/image&gt;</w:t>
      </w:r>
    </w:p>
    <w:p w14:paraId="50677C9B" w14:textId="77777777" w:rsidR="002F0968" w:rsidRDefault="002F0968" w:rsidP="002F0968">
      <w:pPr>
        <w:jc w:val="center"/>
      </w:pPr>
      <w:r>
        <w:t xml:space="preserve">Figure 1 </w:t>
      </w:r>
      <w:r w:rsidRPr="00EC7D02">
        <w:t>[d.name/]</w:t>
      </w:r>
    </w:p>
    <w:p w14:paraId="2D24397A"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[else]&lt;drop/&gt;</w:t>
      </w:r>
    </w:p>
    <w:p w14:paraId="61BDB7C3"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[/if]</w:t>
      </w:r>
      <w:r>
        <w:rPr>
          <w:rFonts w:ascii="Calibri" w:hAnsi="Calibri"/>
          <w:b/>
          <w:color w:val="7030A0"/>
          <w:sz w:val="20"/>
          <w:szCs w:val="20"/>
          <w:lang w:val="en-GB"/>
        </w:rPr>
        <w:t>&lt;drop/&gt;</w:t>
      </w:r>
    </w:p>
    <w:p w14:paraId="463FA7C1" w14:textId="77777777" w:rsidR="002F0968" w:rsidRDefault="002F0968" w:rsidP="002F0968">
      <w:pPr>
        <w:spacing w:after="0"/>
        <w:ind w:left="720"/>
        <w:rPr>
          <w:rFonts w:ascii="Calibri" w:hAnsi="Calibri"/>
          <w:color w:val="7030A0"/>
          <w:sz w:val="20"/>
          <w:szCs w:val="20"/>
          <w:lang w:val="en-GB"/>
        </w:rPr>
      </w:pPr>
      <w:r>
        <w:rPr>
          <w:rFonts w:ascii="Calibri" w:hAnsi="Calibri"/>
          <w:color w:val="7030A0"/>
          <w:sz w:val="20"/>
          <w:szCs w:val="20"/>
          <w:lang w:val="en-GB"/>
        </w:rPr>
        <w:t>[/for]&lt;drop/&gt;</w:t>
      </w:r>
    </w:p>
    <w:p w14:paraId="131370E1" w14:textId="77777777" w:rsidR="002F0968" w:rsidRDefault="002F0968" w:rsidP="002F0968">
      <w:pPr>
        <w:spacing w:after="0"/>
        <w:ind w:left="72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r>
        <w:rPr>
          <w:rFonts w:ascii="Calibri" w:hAnsi="Calibri"/>
          <w:b/>
          <w:color w:val="auto"/>
          <w:sz w:val="20"/>
          <w:szCs w:val="20"/>
          <w:lang w:val="en-GB"/>
        </w:rPr>
        <w:t>and leading to the second diagram</w:t>
      </w:r>
    </w:p>
    <w:p w14:paraId="6BDE3270" w14:textId="77777777" w:rsidR="002F0968" w:rsidRDefault="002F0968" w:rsidP="002F0968">
      <w:pPr>
        <w:spacing w:after="0"/>
        <w:ind w:left="720"/>
        <w:rPr>
          <w:rFonts w:ascii="Calibri" w:hAnsi="Calibri"/>
          <w:color w:val="7030A0"/>
          <w:sz w:val="20"/>
          <w:szCs w:val="20"/>
          <w:lang w:val="en-GB"/>
        </w:rPr>
      </w:pPr>
      <w:r w:rsidRPr="009B1729">
        <w:rPr>
          <w:rFonts w:ascii="Calibri" w:hAnsi="Calibri"/>
          <w:color w:val="7030A0"/>
          <w:sz w:val="20"/>
          <w:szCs w:val="20"/>
          <w:lang w:val="en-GB"/>
        </w:rPr>
        <w:t>[for (d : notation::Diagram |notation::Diagram.allInstances()-&gt;sortedBy(name))]</w:t>
      </w:r>
      <w:r>
        <w:rPr>
          <w:rFonts w:ascii="Calibri" w:hAnsi="Calibri"/>
          <w:color w:val="7030A0"/>
          <w:sz w:val="20"/>
          <w:szCs w:val="20"/>
          <w:lang w:val="en-GB"/>
        </w:rPr>
        <w:t>&lt;drop/&gt;</w:t>
      </w:r>
    </w:p>
    <w:p w14:paraId="4641F690"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[if d.name.contains('</w:t>
      </w:r>
      <w:r>
        <w:rPr>
          <w:rFonts w:ascii="Calibri" w:hAnsi="Calibri"/>
          <w:b/>
          <w:color w:val="7030A0"/>
          <w:sz w:val="20"/>
          <w:szCs w:val="20"/>
        </w:rPr>
        <w:t>anotherSpecificDiagramName</w:t>
      </w:r>
      <w:r w:rsidRPr="009B1729">
        <w:rPr>
          <w:rFonts w:ascii="Calibri" w:hAnsi="Calibri"/>
          <w:b/>
          <w:color w:val="7030A0"/>
          <w:sz w:val="20"/>
          <w:szCs w:val="20"/>
        </w:rPr>
        <w:t xml:space="preserve">')] </w:t>
      </w:r>
      <w:r w:rsidRPr="009B1729">
        <w:rPr>
          <w:rFonts w:ascii="Calibri" w:hAnsi="Calibri"/>
          <w:b/>
          <w:sz w:val="20"/>
          <w:szCs w:val="20"/>
        </w:rPr>
        <w:t>[d.name/]</w:t>
      </w:r>
    </w:p>
    <w:p w14:paraId="6B9CC029"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&lt;drop/&gt;</w:t>
      </w:r>
      <w:r w:rsidRPr="009B1729">
        <w:rPr>
          <w:rFonts w:ascii="Calibri" w:hAnsi="Calibri"/>
          <w:b/>
          <w:color w:val="7030A0"/>
          <w:sz w:val="20"/>
          <w:szCs w:val="20"/>
        </w:rPr>
        <w:tab/>
      </w:r>
    </w:p>
    <w:p w14:paraId="7784DA87" w14:textId="77777777" w:rsidR="002F0968"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object='[d.getDiagram()/]' maxW='true' keepH='false'</w:t>
      </w:r>
      <w:r>
        <w:rPr>
          <w:rFonts w:ascii="Calibri" w:hAnsi="Calibri"/>
          <w:b/>
          <w:color w:val="7030A0"/>
          <w:sz w:val="20"/>
          <w:szCs w:val="20"/>
          <w:lang w:val="en-GB"/>
        </w:rPr>
        <w:t xml:space="preserve"> keepW=’false’</w:t>
      </w:r>
      <w:r w:rsidRPr="009B1729">
        <w:rPr>
          <w:rFonts w:ascii="Calibri" w:hAnsi="Calibri"/>
          <w:b/>
          <w:color w:val="7030A0"/>
          <w:sz w:val="20"/>
          <w:szCs w:val="20"/>
          <w:highlight w:val="yellow"/>
          <w:lang w:val="en-GB"/>
        </w:rPr>
        <w:t>&gt;</w:t>
      </w:r>
      <w:r w:rsidR="003C42B1">
        <w:rPr>
          <w:rFonts w:ascii="Calibri" w:hAnsi="Calibri"/>
          <w:b/>
          <w:noProof/>
          <w:sz w:val="20"/>
          <w:szCs w:val="20"/>
          <w:highlight w:val="yellow"/>
          <w:lang w:eastAsia="en-US"/>
        </w:rPr>
      </w:r>
      <w:r w:rsidR="003C42B1">
        <w:rPr>
          <w:rFonts w:ascii="Calibri" w:hAnsi="Calibri"/>
          <w:b/>
          <w:noProof/>
          <w:sz w:val="20"/>
          <w:szCs w:val="20"/>
          <w:highlight w:val="yellow"/>
          <w:lang w:eastAsia="en-US"/>
        </w:rPr>
        <w:pict w14:anchorId="589B6F31">
          <v:group id="_x0000_s1084" editas="canvas" style="width:79pt;height:46.05pt;mso-position-horizontal-relative:char;mso-position-vertical-relative:line" coordsize="10026,5848">
            <v:shape id="_x0000_s1085" type="#_x0000_t75" style="position:absolute;width:10026;height:5848;visibility:visible">
              <v:fill o:detectmouseclick="t"/>
              <v:path o:connecttype="none"/>
            </v:shape>
            <w10:anchorlock/>
          </v:group>
        </w:pict>
      </w:r>
      <w:r w:rsidRPr="009B1729">
        <w:rPr>
          <w:rFonts w:ascii="Calibri" w:hAnsi="Calibri"/>
          <w:b/>
          <w:color w:val="7030A0"/>
          <w:sz w:val="20"/>
          <w:szCs w:val="20"/>
          <w:lang w:val="en-GB"/>
        </w:rPr>
        <w:t>&lt;/image&gt;</w:t>
      </w:r>
    </w:p>
    <w:p w14:paraId="3EC07424" w14:textId="77777777" w:rsidR="002F0968" w:rsidRDefault="002F0968" w:rsidP="002F0968">
      <w:pPr>
        <w:jc w:val="center"/>
      </w:pPr>
      <w:r>
        <w:t xml:space="preserve">Figure 2 </w:t>
      </w:r>
      <w:r w:rsidRPr="00EC7D02">
        <w:t>[d.name/]</w:t>
      </w:r>
    </w:p>
    <w:p w14:paraId="78344FBB"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[else]&lt;drop/&gt;</w:t>
      </w:r>
    </w:p>
    <w:p w14:paraId="09E3C427"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[/if]</w:t>
      </w:r>
      <w:r>
        <w:rPr>
          <w:rFonts w:ascii="Calibri" w:hAnsi="Calibri"/>
          <w:b/>
          <w:color w:val="7030A0"/>
          <w:sz w:val="20"/>
          <w:szCs w:val="20"/>
          <w:lang w:val="en-GB"/>
        </w:rPr>
        <w:t>&lt;drop/&gt;</w:t>
      </w:r>
    </w:p>
    <w:p w14:paraId="01E8D288" w14:textId="77777777" w:rsidR="002F0968" w:rsidRDefault="002F0968" w:rsidP="002F0968">
      <w:pPr>
        <w:spacing w:after="0"/>
        <w:ind w:left="720"/>
        <w:rPr>
          <w:rFonts w:ascii="Calibri" w:hAnsi="Calibri"/>
          <w:color w:val="7030A0"/>
          <w:sz w:val="20"/>
          <w:szCs w:val="20"/>
          <w:lang w:val="en-GB"/>
        </w:rPr>
      </w:pPr>
      <w:r>
        <w:rPr>
          <w:rFonts w:ascii="Calibri" w:hAnsi="Calibri"/>
          <w:color w:val="7030A0"/>
          <w:sz w:val="20"/>
          <w:szCs w:val="20"/>
          <w:lang w:val="en-GB"/>
        </w:rPr>
        <w:t>[/for]&lt;drop/&gt;</w:t>
      </w:r>
    </w:p>
    <w:p w14:paraId="5BE14E06" w14:textId="77777777" w:rsidR="002F0968" w:rsidRDefault="002F0968" w:rsidP="002F0968">
      <w:pPr>
        <w:spacing w:after="0"/>
        <w:ind w:left="720"/>
        <w:rPr>
          <w:rFonts w:ascii="Calibri" w:hAnsi="Calibri"/>
          <w:b/>
          <w:color w:val="auto"/>
          <w:sz w:val="20"/>
          <w:szCs w:val="20"/>
          <w:lang w:val="en-GB"/>
        </w:rPr>
      </w:pPr>
      <w:r w:rsidRPr="00662521">
        <w:rPr>
          <w:rFonts w:ascii="Calibri" w:hAnsi="Calibri"/>
          <w:b/>
          <w:color w:val="auto"/>
          <w:sz w:val="20"/>
          <w:szCs w:val="20"/>
          <w:lang w:val="en-GB"/>
        </w:rPr>
        <w:t xml:space="preserve">More text </w:t>
      </w:r>
      <w:r w:rsidRPr="00A66D1A">
        <w:rPr>
          <w:rFonts w:ascii="Calibri" w:hAnsi="Calibri"/>
          <w:b/>
          <w:color w:val="auto"/>
          <w:sz w:val="20"/>
          <w:szCs w:val="20"/>
          <w:lang w:val="en-GB"/>
        </w:rPr>
        <w:t xml:space="preserve">and figures </w:t>
      </w:r>
      <w:r>
        <w:rPr>
          <w:rFonts w:ascii="Calibri" w:hAnsi="Calibri"/>
          <w:b/>
          <w:color w:val="auto"/>
          <w:sz w:val="20"/>
          <w:szCs w:val="20"/>
          <w:lang w:val="en-GB"/>
        </w:rPr>
        <w:t>after</w:t>
      </w:r>
      <w:r w:rsidRPr="00662521">
        <w:rPr>
          <w:rFonts w:ascii="Calibri" w:hAnsi="Calibri"/>
          <w:b/>
          <w:color w:val="auto"/>
          <w:sz w:val="20"/>
          <w:szCs w:val="20"/>
          <w:lang w:val="en-GB"/>
        </w:rPr>
        <w:t xml:space="preserve"> diagram ….</w:t>
      </w:r>
    </w:p>
    <w:p w14:paraId="6D7B12DF" w14:textId="77777777" w:rsidR="002F0968" w:rsidRPr="009B1729" w:rsidRDefault="002F0968" w:rsidP="002F0968">
      <w:pPr>
        <w:pStyle w:val="Default"/>
        <w:ind w:left="720"/>
        <w:rPr>
          <w:rFonts w:ascii="Calibri" w:hAnsi="Calibri"/>
          <w:bCs/>
          <w:color w:val="7030A0"/>
          <w:sz w:val="20"/>
          <w:szCs w:val="20"/>
        </w:rPr>
      </w:pPr>
      <w:r w:rsidRPr="009B1729">
        <w:rPr>
          <w:rFonts w:ascii="Calibri" w:hAnsi="Calibri"/>
          <w:bCs/>
          <w:color w:val="7030A0"/>
          <w:sz w:val="20"/>
          <w:szCs w:val="20"/>
        </w:rPr>
        <w:t>&lt;/gendoc&gt;&lt;drop/&gt;</w:t>
      </w:r>
    </w:p>
    <w:p w14:paraId="258FEBED" w14:textId="77777777" w:rsidR="002F0968" w:rsidRDefault="002F0968" w:rsidP="002F0968">
      <w:pPr>
        <w:spacing w:after="0"/>
        <w:ind w:left="720"/>
        <w:rPr>
          <w:rFonts w:ascii="Calibri" w:hAnsi="Calibri"/>
          <w:color w:val="7030A0"/>
          <w:sz w:val="20"/>
          <w:szCs w:val="20"/>
          <w:lang w:val="en-GB"/>
        </w:rPr>
      </w:pPr>
    </w:p>
    <w:p w14:paraId="1D5AA0C4" w14:textId="77777777" w:rsidR="002F0968" w:rsidRDefault="002F0968" w:rsidP="002F0968">
      <w:r>
        <w:t>The model may have many figures, the remainder will be ignored. Clearly care needs to be taken to ensure that one figure does not have a name string that is a sub-string of another name.</w:t>
      </w:r>
    </w:p>
    <w:p w14:paraId="38D6457D" w14:textId="77777777" w:rsidR="00916805" w:rsidRDefault="002F0968">
      <w:pPr>
        <w:pStyle w:val="berschrift2"/>
      </w:pPr>
      <w:bookmarkStart w:id="668" w:name="_Toc511379181"/>
      <w:bookmarkStart w:id="669" w:name="_Toc520987166"/>
      <w:r>
        <w:lastRenderedPageBreak/>
        <w:t>Figure in alphabetical order with no interleaved specific text</w:t>
      </w:r>
      <w:bookmarkEnd w:id="668"/>
      <w:bookmarkEnd w:id="669"/>
    </w:p>
    <w:p w14:paraId="0F348E6D" w14:textId="77777777" w:rsidR="002F0968" w:rsidRDefault="002F0968" w:rsidP="002F0968">
      <w:r>
        <w:t xml:space="preserve">Alternatively the simple loop can be used to list all figures in alphabetical order. These cannot have associated document text inserted automatically. </w:t>
      </w:r>
    </w:p>
    <w:p w14:paraId="6E48A00C" w14:textId="77777777" w:rsidR="002F0968" w:rsidRPr="00676173"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14:paraId="7330CBE4"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14:paraId="320ADA72"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14:paraId="656B218D"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59F30BC4"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[for (d : notation::Diagram |notation::Diagram.allInstances()-&gt;sortedBy(name))]</w:t>
      </w:r>
      <w:r>
        <w:rPr>
          <w:rFonts w:ascii="Calibri" w:hAnsi="Calibri"/>
          <w:b/>
          <w:color w:val="7030A0"/>
          <w:sz w:val="20"/>
          <w:szCs w:val="20"/>
        </w:rPr>
        <w:t>&lt;drop/&gt;</w:t>
      </w:r>
    </w:p>
    <w:p w14:paraId="5C174D78" w14:textId="77777777" w:rsidR="002F0968" w:rsidRDefault="002F0968" w:rsidP="002F0968">
      <w:pPr>
        <w:spacing w:after="0"/>
        <w:ind w:left="720"/>
        <w:rPr>
          <w:rFonts w:ascii="Calibri" w:hAnsi="Calibri"/>
          <w:b/>
          <w:sz w:val="20"/>
          <w:szCs w:val="20"/>
        </w:rPr>
      </w:pPr>
      <w:r w:rsidRPr="009B1729">
        <w:rPr>
          <w:rFonts w:ascii="Calibri" w:hAnsi="Calibri"/>
          <w:b/>
          <w:sz w:val="20"/>
          <w:szCs w:val="20"/>
        </w:rPr>
        <w:t>[d.name/]</w:t>
      </w:r>
    </w:p>
    <w:p w14:paraId="0503EAAF" w14:textId="77777777" w:rsidR="002F0968"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lang w:val="en-GB"/>
        </w:rPr>
        <w:t>&lt;image object='[d.getDiagram()/]' maxW='true' keepH='false'</w:t>
      </w:r>
      <w:r>
        <w:rPr>
          <w:rFonts w:ascii="Calibri" w:hAnsi="Calibri"/>
          <w:b/>
          <w:color w:val="7030A0"/>
          <w:sz w:val="20"/>
          <w:szCs w:val="20"/>
          <w:lang w:val="en-GB"/>
        </w:rPr>
        <w:t xml:space="preserve"> keepW=’false’</w:t>
      </w:r>
      <w:r w:rsidRPr="009B1729">
        <w:rPr>
          <w:rFonts w:ascii="Calibri" w:hAnsi="Calibri"/>
          <w:b/>
          <w:color w:val="7030A0"/>
          <w:sz w:val="20"/>
          <w:szCs w:val="20"/>
          <w:highlight w:val="yellow"/>
          <w:lang w:val="en-GB"/>
        </w:rPr>
        <w:t>&gt;</w:t>
      </w:r>
      <w:r w:rsidR="003C42B1">
        <w:rPr>
          <w:rFonts w:ascii="Calibri" w:hAnsi="Calibri"/>
          <w:b/>
          <w:noProof/>
          <w:sz w:val="20"/>
          <w:szCs w:val="20"/>
          <w:highlight w:val="yellow"/>
          <w:lang w:eastAsia="en-US"/>
        </w:rPr>
      </w:r>
      <w:r w:rsidR="003C42B1">
        <w:rPr>
          <w:rFonts w:ascii="Calibri" w:hAnsi="Calibri"/>
          <w:b/>
          <w:noProof/>
          <w:sz w:val="20"/>
          <w:szCs w:val="20"/>
          <w:highlight w:val="yellow"/>
          <w:lang w:eastAsia="en-US"/>
        </w:rPr>
        <w:pict w14:anchorId="167BE535">
          <v:group id="_x0000_s1082" editas="canvas" style="width:79pt;height:46.05pt;mso-position-horizontal-relative:char;mso-position-vertical-relative:line" coordsize="10026,5848">
            <v:shape id="_x0000_s1083" type="#_x0000_t75" style="position:absolute;width:10026;height:5848;visibility:visible">
              <v:fill o:detectmouseclick="t"/>
              <v:path o:connecttype="none"/>
            </v:shape>
            <w10:anchorlock/>
          </v:group>
        </w:pict>
      </w:r>
      <w:r w:rsidRPr="009B1729">
        <w:rPr>
          <w:rFonts w:ascii="Calibri" w:hAnsi="Calibri"/>
          <w:b/>
          <w:color w:val="7030A0"/>
          <w:sz w:val="20"/>
          <w:szCs w:val="20"/>
          <w:lang w:val="en-GB"/>
        </w:rPr>
        <w:t>&lt;/image&gt;</w:t>
      </w:r>
    </w:p>
    <w:p w14:paraId="024EF93F" w14:textId="77777777" w:rsidR="002F0968" w:rsidRPr="0028380D" w:rsidRDefault="002F0968" w:rsidP="002F0968">
      <w:pPr>
        <w:jc w:val="center"/>
      </w:pPr>
      <w:r>
        <w:t xml:space="preserve">Figure 1 </w:t>
      </w:r>
      <w:r w:rsidRPr="00EC7D02">
        <w:t>[d.name/]</w:t>
      </w:r>
    </w:p>
    <w:p w14:paraId="2ABC85CF" w14:textId="77777777" w:rsidR="002F0968" w:rsidRPr="009B1729" w:rsidRDefault="002F0968" w:rsidP="002F0968">
      <w:pPr>
        <w:spacing w:after="0"/>
        <w:ind w:left="720"/>
        <w:rPr>
          <w:rFonts w:ascii="Calibri" w:hAnsi="Calibri"/>
          <w:b/>
          <w:color w:val="7030A0"/>
          <w:sz w:val="20"/>
          <w:szCs w:val="20"/>
          <w:lang w:val="en-GB"/>
        </w:rPr>
      </w:pPr>
      <w:r w:rsidRPr="009B1729">
        <w:rPr>
          <w:rFonts w:ascii="Calibri" w:hAnsi="Calibri"/>
          <w:b/>
          <w:color w:val="7030A0"/>
          <w:sz w:val="20"/>
          <w:szCs w:val="20"/>
        </w:rPr>
        <w:t>[/for]</w:t>
      </w:r>
      <w:r>
        <w:rPr>
          <w:rFonts w:ascii="Calibri" w:hAnsi="Calibri"/>
          <w:b/>
          <w:color w:val="7030A0"/>
          <w:sz w:val="20"/>
          <w:szCs w:val="20"/>
        </w:rPr>
        <w:t>&lt;drop/&gt;</w:t>
      </w:r>
    </w:p>
    <w:p w14:paraId="1D661837" w14:textId="77777777" w:rsidR="002F0968" w:rsidRPr="009B1729" w:rsidRDefault="002F0968" w:rsidP="002F0968">
      <w:pPr>
        <w:pStyle w:val="Default"/>
        <w:ind w:left="720"/>
        <w:rPr>
          <w:rFonts w:ascii="Calibri" w:hAnsi="Calibri"/>
          <w:bCs/>
          <w:color w:val="7030A0"/>
          <w:sz w:val="20"/>
          <w:szCs w:val="20"/>
        </w:rPr>
      </w:pPr>
      <w:r w:rsidRPr="009B1729">
        <w:rPr>
          <w:rFonts w:ascii="Calibri" w:hAnsi="Calibri"/>
          <w:bCs/>
          <w:color w:val="7030A0"/>
          <w:sz w:val="20"/>
          <w:szCs w:val="20"/>
        </w:rPr>
        <w:t>&lt;/gendoc&gt;&lt;drop/&gt;</w:t>
      </w:r>
    </w:p>
    <w:p w14:paraId="70BBC16E" w14:textId="77777777" w:rsidR="002F0968" w:rsidRDefault="002F0968" w:rsidP="002F0968"/>
    <w:p w14:paraId="6DF895CA" w14:textId="77777777" w:rsidR="00916805" w:rsidRDefault="002F0968">
      <w:pPr>
        <w:pStyle w:val="berschrift2"/>
      </w:pPr>
      <w:bookmarkStart w:id="670" w:name="_Toc511379182"/>
      <w:bookmarkStart w:id="671" w:name="_Toc520987167"/>
      <w:r>
        <w:t>Further explanation of the script</w:t>
      </w:r>
      <w:bookmarkEnd w:id="670"/>
      <w:bookmarkEnd w:id="671"/>
    </w:p>
    <w:p w14:paraId="749757E5" w14:textId="77777777" w:rsidR="002F0968" w:rsidRDefault="002F0968" w:rsidP="002F0968">
      <w:r>
        <w:t xml:space="preserve">A majority of the script used in the previous </w:t>
      </w:r>
      <w:r w:rsidR="00950A4C">
        <w:t>clause</w:t>
      </w:r>
      <w:r>
        <w:t xml:space="preserve">s should be relatively obvious (e.g. [for…]… [/for] loop and [if…]… [else]… [/if] nested structures. The specific contents of the for and if statements is covered adequately in the tutorial material referenced earlier. One key thing to highlight here is the use of &lt;drop/&gt;. This instruction causes Gendoc to not throw a line break for the line that has &lt;drop/&gt;. </w:t>
      </w:r>
      <w:r w:rsidR="008E1F68">
        <w:t>M</w:t>
      </w:r>
      <w:r>
        <w:t xml:space="preserve">any blank lines </w:t>
      </w:r>
      <w:r w:rsidR="008E1F68">
        <w:t xml:space="preserve">may be found </w:t>
      </w:r>
      <w:r>
        <w:t xml:space="preserve">in </w:t>
      </w:r>
      <w:r w:rsidR="008E1F68">
        <w:t>the</w:t>
      </w:r>
      <w:r>
        <w:t xml:space="preserve"> output. This will normally be because one or more &lt;drop/&gt; instructions</w:t>
      </w:r>
      <w:r w:rsidR="008E1F68">
        <w:t xml:space="preserve"> have been forgotten</w:t>
      </w:r>
      <w:r>
        <w:t>.</w:t>
      </w:r>
    </w:p>
    <w:p w14:paraId="6D13F396" w14:textId="77777777" w:rsidR="002F0968" w:rsidRDefault="002F0968" w:rsidP="002F0968">
      <w:r>
        <w:t>There is a peculiar behavior with diagrams that requires a &lt;drop/&gt; on the blank line prior to the &lt;image…&gt; command. Without this part (but not all) of the &lt;image… &gt; instruction is printed.</w:t>
      </w:r>
    </w:p>
    <w:p w14:paraId="3174A406" w14:textId="77777777" w:rsidR="00916805" w:rsidRDefault="002F0968">
      <w:pPr>
        <w:pStyle w:val="berschrift2"/>
      </w:pPr>
      <w:bookmarkStart w:id="672" w:name="_Toc511379183"/>
      <w:bookmarkStart w:id="673" w:name="_Toc520987168"/>
      <w:r>
        <w:t>Test template for printing diagrams and associated text</w:t>
      </w:r>
      <w:bookmarkEnd w:id="672"/>
      <w:bookmarkEnd w:id="673"/>
    </w:p>
    <w:p w14:paraId="62C54E9F" w14:textId="77777777" w:rsidR="002F0968" w:rsidRDefault="002F0968" w:rsidP="002F0968">
      <w:r>
        <w:t>The following embedded file contains script which when modified to select the right model (several places in the file) and output locations will print three diagrams from the model.</w:t>
      </w:r>
    </w:p>
    <w:bookmarkStart w:id="674" w:name="_MON_1504428557"/>
    <w:bookmarkEnd w:id="674"/>
    <w:p w14:paraId="46661ECD" w14:textId="77777777" w:rsidR="002F0968" w:rsidRDefault="002F0968" w:rsidP="002F0968">
      <w:pPr>
        <w:jc w:val="center"/>
      </w:pPr>
      <w:r>
        <w:object w:dxaOrig="2040" w:dyaOrig="1320" w14:anchorId="2A14E2B2">
          <v:shape id="_x0000_i1035" type="#_x0000_t75" style="width:101.9pt;height:65.9pt" o:ole="">
            <v:imagedata r:id="rId302" o:title=""/>
          </v:shape>
          <o:OLEObject Type="Embed" ProgID="Word.Document.12" ShapeID="_x0000_i1035" DrawAspect="Icon" ObjectID="_1692107831" r:id="rId303">
            <o:FieldCodes>\s</o:FieldCodes>
          </o:OLEObject>
        </w:object>
      </w:r>
    </w:p>
    <w:p w14:paraId="56B86DAC" w14:textId="77777777" w:rsidR="00916805" w:rsidRDefault="002F0968">
      <w:pPr>
        <w:pStyle w:val="berschrift2"/>
      </w:pPr>
      <w:bookmarkStart w:id="675" w:name="_Toc511379184"/>
      <w:bookmarkStart w:id="676" w:name="_Toc520987169"/>
      <w:r>
        <w:lastRenderedPageBreak/>
        <w:t>Data Dictionary template overview</w:t>
      </w:r>
      <w:bookmarkEnd w:id="675"/>
      <w:bookmarkEnd w:id="676"/>
    </w:p>
    <w:p w14:paraId="7C543918" w14:textId="77777777" w:rsidR="002F0968" w:rsidRDefault="002F0968" w:rsidP="002F0968">
      <w:r>
        <w:t>In the following sub</w:t>
      </w:r>
      <w:r w:rsidR="00950A4C">
        <w:t>clause</w:t>
      </w:r>
      <w:r>
        <w:t>s the template is extended to add data dictionary content. This particular example data dictionary includes Classes and Data Types along with their attributes and for each provides (as appropriate):</w:t>
      </w:r>
    </w:p>
    <w:p w14:paraId="461F5736" w14:textId="77777777" w:rsidR="002F0968" w:rsidRDefault="002F0968" w:rsidP="004561F6">
      <w:pPr>
        <w:pStyle w:val="Listenabsatz"/>
        <w:numPr>
          <w:ilvl w:val="0"/>
          <w:numId w:val="7"/>
        </w:numPr>
      </w:pPr>
      <w:r>
        <w:t>Comments</w:t>
      </w:r>
    </w:p>
    <w:p w14:paraId="3B619872" w14:textId="77777777" w:rsidR="002F0968" w:rsidRDefault="002F0968" w:rsidP="004561F6">
      <w:pPr>
        <w:pStyle w:val="Listenabsatz"/>
        <w:numPr>
          <w:ilvl w:val="0"/>
          <w:numId w:val="7"/>
        </w:numPr>
      </w:pPr>
      <w:r>
        <w:t>Properties</w:t>
      </w:r>
    </w:p>
    <w:p w14:paraId="2A22217C" w14:textId="77777777" w:rsidR="002F0968" w:rsidRDefault="002F0968" w:rsidP="004561F6">
      <w:pPr>
        <w:pStyle w:val="Listenabsatz"/>
        <w:numPr>
          <w:ilvl w:val="0"/>
          <w:numId w:val="7"/>
        </w:numPr>
      </w:pPr>
      <w:r>
        <w:t>Stereotypes</w:t>
      </w:r>
    </w:p>
    <w:p w14:paraId="7A6B643D" w14:textId="06AE707F" w:rsidR="002F0968" w:rsidRDefault="002F0968" w:rsidP="002F0968">
      <w:r>
        <w:t xml:space="preserve">Note that the stereotypes examples are from the </w:t>
      </w:r>
      <w:proofErr w:type="spellStart"/>
      <w:r>
        <w:t>OpenModelProfile</w:t>
      </w:r>
      <w:proofErr w:type="spellEnd"/>
      <w:r>
        <w:t xml:space="preserve"> </w:t>
      </w:r>
      <w:r w:rsidR="00ED391E">
        <w:fldChar w:fldCharType="begin"/>
      </w:r>
      <w:r>
        <w:instrText xml:space="preserve"> REF _Ref440806209 \r \h </w:instrText>
      </w:r>
      <w:r w:rsidR="00ED391E">
        <w:fldChar w:fldCharType="separate"/>
      </w:r>
      <w:r w:rsidR="00D4118B">
        <w:t>[7]</w:t>
      </w:r>
      <w:r w:rsidR="00ED391E">
        <w:fldChar w:fldCharType="end"/>
      </w:r>
      <w:r>
        <w:t>.</w:t>
      </w:r>
    </w:p>
    <w:p w14:paraId="04F18255" w14:textId="77777777" w:rsidR="00916805" w:rsidRDefault="002F0968">
      <w:pPr>
        <w:pStyle w:val="berschrift2"/>
      </w:pPr>
      <w:bookmarkStart w:id="677" w:name="_Toc511379185"/>
      <w:bookmarkStart w:id="678" w:name="_Toc520987170"/>
      <w:r>
        <w:t>Adding the class and its stereotypes</w:t>
      </w:r>
      <w:bookmarkEnd w:id="677"/>
      <w:bookmarkEnd w:id="678"/>
    </w:p>
    <w:p w14:paraId="4021A842" w14:textId="77777777" w:rsidR="002F0968" w:rsidRDefault="002F0968" w:rsidP="002F0968">
      <w:r>
        <w:t>Considering the basic template described above and replacing the text “</w:t>
      </w:r>
      <w:r w:rsidRPr="0079464F">
        <w:t>Provides access to class details</w:t>
      </w:r>
      <w:r>
        <w:t xml:space="preserve">” with the </w:t>
      </w:r>
      <w:r w:rsidR="00950A4C">
        <w:t>clause</w:t>
      </w:r>
      <w:r>
        <w:t xml:space="preserve"> in bold below will provide the class name, class comments comments and the class stereotypes</w:t>
      </w:r>
    </w:p>
    <w:p w14:paraId="6640BA59" w14:textId="77777777" w:rsidR="002F0968" w:rsidRPr="00676173"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&lt;config&gt;</w:t>
      </w:r>
      <w:r w:rsidRPr="00676173">
        <w:rPr>
          <w:rFonts w:ascii="Calibri" w:hAnsi="Calibri"/>
          <w:color w:val="7030A0"/>
          <w:sz w:val="20"/>
          <w:szCs w:val="20"/>
          <w:lang w:val="en-GB"/>
        </w:rPr>
        <w:br/>
        <w:t>&lt;output path=’C:\Users\</w:t>
      </w:r>
      <w:r>
        <w:rPr>
          <w:rFonts w:ascii="Calibri" w:hAnsi="Calibri"/>
          <w:color w:val="7030A0"/>
          <w:sz w:val="20"/>
          <w:szCs w:val="20"/>
          <w:lang w:val="en-GB"/>
        </w:rPr>
        <w:t>---appropriate path name--</w:t>
      </w:r>
      <w:r w:rsidRPr="00676173">
        <w:rPr>
          <w:rFonts w:ascii="Calibri" w:hAnsi="Calibri"/>
          <w:color w:val="7030A0"/>
          <w:sz w:val="20"/>
          <w:szCs w:val="20"/>
          <w:lang w:val="en-GB"/>
        </w:rPr>
        <w:t>\</w:t>
      </w:r>
      <w:r>
        <w:rPr>
          <w:rFonts w:ascii="Calibri" w:hAnsi="Calibri"/>
          <w:color w:val="7030A0"/>
          <w:sz w:val="20"/>
          <w:szCs w:val="20"/>
          <w:lang w:val="en-GB"/>
        </w:rPr>
        <w:t>ModelOutput</w:t>
      </w:r>
      <w:r w:rsidRPr="00676173">
        <w:rPr>
          <w:rFonts w:ascii="Calibri" w:hAnsi="Calibri"/>
          <w:color w:val="7030A0"/>
          <w:sz w:val="20"/>
          <w:szCs w:val="20"/>
          <w:lang w:val="en-GB"/>
        </w:rPr>
        <w:t>.docx' /&gt;</w:t>
      </w:r>
    </w:p>
    <w:p w14:paraId="5C39E862"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 xml:space="preserve">&lt;/config&gt; </w:t>
      </w:r>
    </w:p>
    <w:p w14:paraId="3494E1B3"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.notation' element=’{0}’ importedBundles='gmf;papyrus' /&gt;</w:t>
      </w:r>
    </w:p>
    <w:p w14:paraId="4EA371A9" w14:textId="77777777" w:rsidR="002F0968"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&lt;gendoc&gt;&lt;drop/&gt;</w:t>
      </w:r>
    </w:p>
    <w:p w14:paraId="6F4C2DDE" w14:textId="77777777" w:rsidR="002F0968" w:rsidRDefault="002F0968" w:rsidP="002F0968">
      <w:pPr>
        <w:spacing w:after="0"/>
        <w:ind w:left="720"/>
        <w:rPr>
          <w:rFonts w:ascii="Calibri" w:hAnsi="Calibri"/>
          <w:bCs/>
          <w:color w:val="auto"/>
          <w:sz w:val="20"/>
          <w:szCs w:val="20"/>
        </w:rPr>
      </w:pPr>
      <w:r w:rsidRPr="00676173">
        <w:rPr>
          <w:rFonts w:ascii="Calibri" w:hAnsi="Calibri"/>
          <w:bCs/>
          <w:color w:val="auto"/>
          <w:sz w:val="20"/>
          <w:szCs w:val="20"/>
        </w:rPr>
        <w:t>Provides access to diagrams</w:t>
      </w:r>
    </w:p>
    <w:p w14:paraId="588896CE" w14:textId="77777777" w:rsidR="002F0968" w:rsidRDefault="002F0968" w:rsidP="002F0968">
      <w:pPr>
        <w:spacing w:after="0"/>
        <w:ind w:left="720"/>
        <w:rPr>
          <w:rFonts w:ascii="Calibri" w:hAnsi="Calibri"/>
          <w:color w:val="7030A0"/>
          <w:sz w:val="20"/>
          <w:szCs w:val="20"/>
          <w:lang w:val="en-GB"/>
        </w:rPr>
      </w:pPr>
      <w:r w:rsidRPr="00676173">
        <w:rPr>
          <w:rFonts w:ascii="Calibri" w:hAnsi="Calibri"/>
          <w:bCs/>
          <w:color w:val="7030A0"/>
          <w:sz w:val="20"/>
          <w:szCs w:val="20"/>
        </w:rPr>
        <w:t>&lt;/gendoc&gt;&lt;drop/&gt;</w:t>
      </w:r>
    </w:p>
    <w:p w14:paraId="0B0E521A" w14:textId="77777777" w:rsidR="002F0968" w:rsidRPr="00676173" w:rsidRDefault="002F0968" w:rsidP="002F0968">
      <w:pPr>
        <w:spacing w:after="0"/>
        <w:ind w:left="720"/>
        <w:rPr>
          <w:rFonts w:ascii="Calibri" w:hAnsi="Calibri"/>
          <w:color w:val="7030A0"/>
          <w:sz w:val="20"/>
          <w:szCs w:val="20"/>
          <w:lang w:val="en-GB"/>
        </w:rPr>
      </w:pPr>
      <w:r w:rsidRPr="00676173">
        <w:rPr>
          <w:rFonts w:ascii="Calibri" w:hAnsi="Calibri"/>
          <w:color w:val="7030A0"/>
          <w:sz w:val="20"/>
          <w:szCs w:val="20"/>
          <w:lang w:val="en-GB"/>
        </w:rPr>
        <w:t>&lt;context model=’C:\Users\</w:t>
      </w:r>
      <w:r>
        <w:rPr>
          <w:rFonts w:ascii="Calibri" w:hAnsi="Calibri"/>
          <w:color w:val="7030A0"/>
          <w:sz w:val="20"/>
          <w:szCs w:val="20"/>
          <w:lang w:val="en-GB"/>
        </w:rPr>
        <w:t>---appropriate path name--</w:t>
      </w:r>
      <w:r w:rsidRPr="00676173">
        <w:rPr>
          <w:rFonts w:ascii="Calibri" w:hAnsi="Calibri"/>
          <w:color w:val="7030A0"/>
          <w:sz w:val="20"/>
          <w:szCs w:val="20"/>
          <w:lang w:val="en-GB"/>
        </w:rPr>
        <w:t>\Model</w:t>
      </w:r>
      <w:r>
        <w:rPr>
          <w:rFonts w:ascii="Calibri" w:hAnsi="Calibri"/>
          <w:color w:val="7030A0"/>
          <w:sz w:val="20"/>
          <w:szCs w:val="20"/>
          <w:lang w:val="en-GB"/>
        </w:rPr>
        <w:t>Name</w:t>
      </w:r>
      <w:r w:rsidRPr="00676173">
        <w:rPr>
          <w:rFonts w:ascii="Calibri" w:hAnsi="Calibri"/>
          <w:color w:val="7030A0"/>
          <w:sz w:val="20"/>
          <w:szCs w:val="20"/>
          <w:lang w:val="en-GB"/>
        </w:rPr>
        <w:t>.</w:t>
      </w:r>
      <w:r>
        <w:rPr>
          <w:rFonts w:ascii="Calibri" w:hAnsi="Calibri"/>
          <w:color w:val="7030A0"/>
          <w:sz w:val="20"/>
          <w:szCs w:val="20"/>
          <w:lang w:val="en-GB"/>
        </w:rPr>
        <w:t>uml</w:t>
      </w:r>
      <w:r w:rsidRPr="00676173">
        <w:rPr>
          <w:rFonts w:ascii="Calibri" w:hAnsi="Calibri"/>
          <w:color w:val="7030A0"/>
          <w:sz w:val="20"/>
          <w:szCs w:val="20"/>
          <w:lang w:val="en-GB"/>
        </w:rPr>
        <w:t>' element=’{0}’ importedBundles='gmf;papyrus' /&gt;</w:t>
      </w:r>
    </w:p>
    <w:p w14:paraId="3F706D30" w14:textId="77777777" w:rsidR="002F0968" w:rsidRPr="00676173" w:rsidRDefault="002F0968" w:rsidP="002F0968">
      <w:pPr>
        <w:pStyle w:val="Default"/>
        <w:ind w:left="720"/>
        <w:rPr>
          <w:rFonts w:ascii="Calibri" w:hAnsi="Calibri"/>
          <w:bCs/>
          <w:color w:val="7030A0"/>
          <w:sz w:val="20"/>
          <w:szCs w:val="20"/>
        </w:rPr>
      </w:pPr>
      <w:r w:rsidRPr="00676173">
        <w:rPr>
          <w:rFonts w:ascii="Calibri" w:hAnsi="Calibri"/>
          <w:bCs/>
          <w:color w:val="7030A0"/>
          <w:sz w:val="20"/>
          <w:szCs w:val="20"/>
        </w:rPr>
        <w:t>&lt;gendoc&gt;&lt;drop/&gt;</w:t>
      </w:r>
    </w:p>
    <w:p w14:paraId="571997B0" w14:textId="77777777" w:rsidR="002F0968" w:rsidRPr="0023422D" w:rsidRDefault="002F0968" w:rsidP="002F0968">
      <w:pPr>
        <w:spacing w:after="0"/>
        <w:ind w:left="720"/>
        <w:rPr>
          <w:rFonts w:ascii="Calibri" w:hAnsi="Calibri"/>
          <w:b/>
          <w:color w:val="7030A0"/>
          <w:sz w:val="20"/>
          <w:szCs w:val="20"/>
          <w:lang w:val="en-GB"/>
        </w:rPr>
      </w:pPr>
      <w:r w:rsidRPr="00D030FC">
        <w:rPr>
          <w:rFonts w:ascii="Calibri" w:hAnsi="Calibri"/>
          <w:b/>
          <w:bCs/>
          <w:color w:val="7030A0"/>
          <w:sz w:val="20"/>
          <w:szCs w:val="20"/>
        </w:rPr>
        <w:t>[for (cl:Class | Class.allInstances()-&gt;sortedBy(name))]&lt;drop/&gt;</w:t>
      </w:r>
    </w:p>
    <w:p w14:paraId="0BDD1F32" w14:textId="77777777" w:rsidR="002F0968" w:rsidRPr="0023422D" w:rsidRDefault="002F0968" w:rsidP="002F0968">
      <w:pPr>
        <w:spacing w:after="0"/>
        <w:ind w:left="720"/>
        <w:rPr>
          <w:rFonts w:ascii="Calibri" w:hAnsi="Calibri"/>
          <w:b/>
          <w:color w:val="7030A0"/>
          <w:sz w:val="20"/>
          <w:szCs w:val="20"/>
          <w:lang w:val="en-GB"/>
        </w:rPr>
      </w:pPr>
      <w:r w:rsidRPr="00D030FC">
        <w:rPr>
          <w:rFonts w:ascii="Calibri" w:hAnsi="Calibri"/>
          <w:b/>
          <w:color w:val="7030A0"/>
          <w:sz w:val="20"/>
          <w:szCs w:val="20"/>
        </w:rPr>
        <w:t>[cl.name/]</w:t>
      </w:r>
    </w:p>
    <w:p w14:paraId="3D0275FD" w14:textId="77777777" w:rsidR="002F0968" w:rsidRPr="00050F5E" w:rsidRDefault="002F0968" w:rsidP="002F0968">
      <w:pPr>
        <w:spacing w:after="0"/>
        <w:ind w:left="720"/>
        <w:rPr>
          <w:rFonts w:ascii="Calibri" w:hAnsi="Calibri"/>
          <w:b/>
          <w:color w:val="7030A0"/>
          <w:sz w:val="20"/>
          <w:szCs w:val="20"/>
        </w:rPr>
      </w:pPr>
      <w:r w:rsidRPr="00050F5E">
        <w:rPr>
          <w:rFonts w:ascii="Calibri" w:hAnsi="Calibri"/>
          <w:b/>
          <w:color w:val="7030A0"/>
          <w:sz w:val="20"/>
          <w:szCs w:val="20"/>
        </w:rPr>
        <w:t>[for (co:Comment | cl.ownedComment)]&lt;drop/&gt;</w:t>
      </w:r>
    </w:p>
    <w:p w14:paraId="227546ED" w14:textId="77777777" w:rsidR="002F0968" w:rsidRPr="00050F5E" w:rsidRDefault="002F0968" w:rsidP="002F0968">
      <w:pPr>
        <w:spacing w:after="0"/>
        <w:ind w:left="720"/>
        <w:rPr>
          <w:rFonts w:ascii="Calibri" w:hAnsi="Calibri"/>
          <w:b/>
          <w:color w:val="7030A0"/>
          <w:sz w:val="20"/>
          <w:szCs w:val="20"/>
        </w:rPr>
      </w:pPr>
      <w:r w:rsidRPr="00050F5E">
        <w:rPr>
          <w:rFonts w:ascii="Calibri" w:hAnsi="Calibri"/>
          <w:b/>
          <w:color w:val="7030A0"/>
          <w:sz w:val="20"/>
          <w:szCs w:val="20"/>
        </w:rPr>
        <w:t>&lt;dropEmpty&gt;</w:t>
      </w:r>
      <w:r w:rsidRPr="00D030FC">
        <w:rPr>
          <w:rFonts w:ascii="Calibri" w:hAnsi="Calibri"/>
          <w:b/>
          <w:color w:val="auto"/>
          <w:sz w:val="20"/>
          <w:szCs w:val="20"/>
        </w:rPr>
        <w:t>[co._body.clean()/]</w:t>
      </w:r>
      <w:r w:rsidRPr="00050F5E">
        <w:rPr>
          <w:rFonts w:ascii="Calibri" w:hAnsi="Calibri"/>
          <w:b/>
          <w:color w:val="7030A0"/>
          <w:sz w:val="20"/>
          <w:szCs w:val="20"/>
        </w:rPr>
        <w:t>&lt;/dropEmpty&gt;</w:t>
      </w:r>
    </w:p>
    <w:p w14:paraId="082EA7AD" w14:textId="77777777" w:rsidR="002F0968" w:rsidRDefault="002F0968" w:rsidP="002F0968">
      <w:pPr>
        <w:spacing w:after="0"/>
        <w:ind w:left="720"/>
        <w:rPr>
          <w:rFonts w:ascii="Calibri" w:hAnsi="Calibri"/>
          <w:b/>
          <w:color w:val="7030A0"/>
          <w:sz w:val="20"/>
          <w:szCs w:val="20"/>
        </w:rPr>
      </w:pPr>
      <w:r w:rsidRPr="00050F5E">
        <w:rPr>
          <w:rFonts w:ascii="Calibri" w:hAnsi="Calibri"/>
          <w:b/>
          <w:color w:val="7030A0"/>
          <w:sz w:val="20"/>
          <w:szCs w:val="20"/>
        </w:rPr>
        <w:t>[/for]&lt;drop/&gt;</w:t>
      </w:r>
      <w:r w:rsidRPr="00694242">
        <w:rPr>
          <w:rFonts w:ascii="Calibri" w:hAnsi="Calibri"/>
          <w:b/>
          <w:color w:val="7030A0"/>
          <w:sz w:val="20"/>
          <w:szCs w:val="20"/>
        </w:rPr>
        <w:t xml:space="preserve"> </w:t>
      </w:r>
    </w:p>
    <w:p w14:paraId="00E34675" w14:textId="77777777" w:rsidR="002F0968" w:rsidRPr="00D030FC" w:rsidRDefault="002F0968" w:rsidP="002F0968">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Applied stereotypes:</w:t>
      </w:r>
    </w:p>
    <w:p w14:paraId="2A12A93B" w14:textId="77777777" w:rsidR="002F0968" w:rsidRPr="00D030FC" w:rsidRDefault="002F0968" w:rsidP="002F0968">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7030A0"/>
          <w:sz w:val="20"/>
          <w:szCs w:val="20"/>
          <w:lang w:eastAsia="en-US"/>
        </w:rPr>
        <w:t>[for (st:Stereotype | cl.getAppliedStereotypes())]&lt;drop/&gt;</w:t>
      </w:r>
    </w:p>
    <w:p w14:paraId="28F31527" w14:textId="77777777" w:rsidR="002F0968" w:rsidRPr="00D030FC" w:rsidRDefault="002F0968" w:rsidP="004561F6">
      <w:pPr>
        <w:numPr>
          <w:ilvl w:val="0"/>
          <w:numId w:val="13"/>
        </w:numPr>
        <w:spacing w:before="200" w:after="0" w:line="276" w:lineRule="auto"/>
        <w:ind w:left="144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[st.name/]</w:t>
      </w:r>
    </w:p>
    <w:p w14:paraId="107F3A8C" w14:textId="77777777" w:rsidR="002F0968" w:rsidRPr="00D030FC" w:rsidRDefault="002F0968" w:rsidP="002F0968">
      <w:pPr>
        <w:spacing w:after="0"/>
        <w:ind w:left="720"/>
        <w:rPr>
          <w:rFonts w:ascii="Calibri" w:eastAsia="Times New Roman" w:hAnsi="Calibri" w:cs="Calibri"/>
          <w:b/>
          <w:color w:val="auto"/>
          <w:sz w:val="20"/>
          <w:szCs w:val="20"/>
          <w:lang w:eastAsia="en-US"/>
        </w:rPr>
      </w:pPr>
      <w:r w:rsidRPr="00D030FC">
        <w:rPr>
          <w:rFonts w:ascii="Calibri" w:eastAsia="Times New Roman" w:hAnsi="Calibri" w:cs="Calibri"/>
          <w:b/>
          <w:color w:val="7030A0"/>
          <w:sz w:val="20"/>
          <w:szCs w:val="20"/>
          <w:lang w:eastAsia="en-US"/>
        </w:rPr>
        <w:t>[for (oa:Property|st.ownedAttribute)]&lt;drop/&gt;</w:t>
      </w:r>
    </w:p>
    <w:p w14:paraId="7BF5BF9F" w14:textId="77777777" w:rsidR="002F0968" w:rsidRPr="00D030FC" w:rsidRDefault="002F0968" w:rsidP="004561F6">
      <w:pPr>
        <w:numPr>
          <w:ilvl w:val="0"/>
          <w:numId w:val="10"/>
        </w:numPr>
        <w:spacing w:before="200" w:after="0" w:line="276" w:lineRule="auto"/>
        <w:ind w:left="1789"/>
        <w:contextualSpacing/>
        <w:rPr>
          <w:rFonts w:ascii="Calibri" w:eastAsia="Times New Roman" w:hAnsi="Calibri" w:cs="Calibri"/>
          <w:b/>
          <w:bCs/>
          <w:color w:val="auto"/>
          <w:sz w:val="20"/>
          <w:szCs w:val="20"/>
          <w:lang w:eastAsia="en-US"/>
        </w:rPr>
      </w:pPr>
      <w:r w:rsidRPr="00D030FC">
        <w:rPr>
          <w:rFonts w:ascii="Calibri" w:eastAsia="Times New Roman" w:hAnsi="Calibri" w:cs="Calibri"/>
          <w:b/>
          <w:bCs/>
          <w:color w:val="7030A0"/>
          <w:sz w:val="20"/>
          <w:szCs w:val="20"/>
          <w:lang w:eastAsia="en-US"/>
        </w:rPr>
        <w:t>[if (not oa.name.contains('base'))]</w:t>
      </w:r>
      <w:r w:rsidRPr="00D030FC">
        <w:rPr>
          <w:rFonts w:ascii="Calibri" w:eastAsia="Times New Roman" w:hAnsi="Calibri" w:cs="Calibri"/>
          <w:b/>
          <w:bCs/>
          <w:color w:val="000000"/>
          <w:sz w:val="20"/>
          <w:szCs w:val="20"/>
          <w:lang w:eastAsia="en-US"/>
        </w:rPr>
        <w:t xml:space="preserve">[oa.name/]: </w:t>
      </w:r>
      <w:r w:rsidRPr="00D030FC">
        <w:rPr>
          <w:rFonts w:ascii="Calibri" w:eastAsia="Times New Roman" w:hAnsi="Calibri" w:cs="Calibri"/>
          <w:b/>
          <w:bCs/>
          <w:color w:val="7030A0"/>
          <w:sz w:val="20"/>
          <w:szCs w:val="20"/>
          <w:lang w:eastAsia="en-US"/>
        </w:rPr>
        <w:t>[if (not cl.getValue(st, oa.name).oclIsUndefined())][if oa.name.contains('condition'</w:t>
      </w:r>
      <w:r w:rsidRPr="00D030FC">
        <w:rPr>
          <w:rFonts w:ascii="Calibri" w:eastAsia="Times New Roman" w:hAnsi="Calibri" w:cs="Calibri"/>
          <w:b/>
          <w:bCs/>
          <w:color w:val="000000"/>
          <w:sz w:val="20"/>
          <w:szCs w:val="20"/>
          <w:lang w:eastAsia="en-US"/>
        </w:rPr>
        <w:t>)</w:t>
      </w:r>
      <w:r w:rsidRPr="00D030FC">
        <w:rPr>
          <w:rFonts w:ascii="Calibri" w:eastAsia="Times New Roman" w:hAnsi="Calibri" w:cs="Calibri"/>
          <w:b/>
          <w:bCs/>
          <w:color w:val="auto"/>
          <w:sz w:val="20"/>
          <w:szCs w:val="20"/>
          <w:lang w:eastAsia="en-US"/>
        </w:rPr>
        <w:t xml:space="preserve">][cl.getValue(st, oa.name).oclAsType(String)/] </w:t>
      </w:r>
      <w:r w:rsidRPr="00D030FC">
        <w:rPr>
          <w:rFonts w:ascii="Calibri" w:eastAsia="Times New Roman" w:hAnsi="Calibri" w:cs="Calibri"/>
          <w:b/>
          <w:bCs/>
          <w:color w:val="7030A0"/>
          <w:sz w:val="20"/>
          <w:szCs w:val="20"/>
          <w:lang w:eastAsia="en-US"/>
        </w:rPr>
        <w:t>[else]</w:t>
      </w:r>
      <w:r w:rsidRPr="00D030FC">
        <w:rPr>
          <w:rFonts w:ascii="Calibri" w:eastAsia="Times New Roman" w:hAnsi="Calibri" w:cs="Calibri"/>
          <w:b/>
          <w:bCs/>
          <w:color w:val="auto"/>
          <w:sz w:val="20"/>
          <w:szCs w:val="20"/>
          <w:lang w:eastAsia="en-US"/>
        </w:rPr>
        <w:t>[cl.getValue(st, oa.name).oclAsType(EnumerationLiteral).name/]</w:t>
      </w:r>
      <w:r w:rsidRPr="00D030FC">
        <w:rPr>
          <w:rFonts w:ascii="Calibri" w:eastAsia="Times New Roman" w:hAnsi="Calibri" w:cs="Calibri"/>
          <w:b/>
          <w:bCs/>
          <w:color w:val="7030A0"/>
          <w:sz w:val="20"/>
          <w:szCs w:val="20"/>
          <w:lang w:eastAsia="en-US"/>
        </w:rPr>
        <w:t>[/if][else]&lt;drop/&gt;[/if]</w:t>
      </w:r>
    </w:p>
    <w:p w14:paraId="1DC52625" w14:textId="77777777" w:rsidR="002F0968" w:rsidRPr="00D030FC" w:rsidRDefault="002F0968" w:rsidP="002F0968">
      <w:pPr>
        <w:spacing w:after="0"/>
        <w:ind w:left="720"/>
        <w:contextualSpacing/>
        <w:rPr>
          <w:rFonts w:ascii="Calibri" w:eastAsia="Times New Roman" w:hAnsi="Calibri" w:cs="Calibri"/>
          <w:b/>
          <w:bCs/>
          <w:color w:val="7030A0"/>
          <w:sz w:val="20"/>
          <w:szCs w:val="20"/>
          <w:lang w:eastAsia="en-US"/>
        </w:rPr>
      </w:pPr>
      <w:r w:rsidRPr="00D030FC">
        <w:rPr>
          <w:rFonts w:ascii="Calibri" w:eastAsia="Times New Roman" w:hAnsi="Calibri" w:cs="Calibri"/>
          <w:b/>
          <w:bCs/>
          <w:color w:val="7030A0"/>
          <w:sz w:val="20"/>
          <w:szCs w:val="20"/>
          <w:lang w:eastAsia="en-US"/>
        </w:rPr>
        <w:t>[/if] &lt;drop/&gt;</w:t>
      </w:r>
    </w:p>
    <w:p w14:paraId="2F55208D"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14:paraId="6FCE8328" w14:textId="77777777" w:rsidR="002F0968"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14:paraId="608A8FBD" w14:textId="77777777" w:rsidR="002F0968" w:rsidRDefault="002F0968" w:rsidP="002F0968">
      <w:pPr>
        <w:spacing w:after="0"/>
        <w:ind w:left="720"/>
        <w:rPr>
          <w:rFonts w:ascii="Calibri" w:eastAsia="Times New Roman" w:hAnsi="Calibri" w:cs="Calibri"/>
          <w:color w:val="7030A0"/>
          <w:sz w:val="20"/>
          <w:szCs w:val="20"/>
          <w:lang w:eastAsia="en-US"/>
        </w:rPr>
      </w:pPr>
      <w:r w:rsidRPr="009B1729">
        <w:rPr>
          <w:rFonts w:ascii="Calibri" w:eastAsia="Times New Roman" w:hAnsi="Calibri" w:cs="Calibri"/>
          <w:b/>
          <w:color w:val="7030A0"/>
          <w:sz w:val="20"/>
          <w:szCs w:val="20"/>
          <w:lang w:eastAsia="en-US"/>
        </w:rPr>
        <w:t>[/for]&lt;drop/&gt;</w:t>
      </w:r>
    </w:p>
    <w:p w14:paraId="3EB92964" w14:textId="77777777" w:rsidR="002F0968" w:rsidRPr="00676173" w:rsidRDefault="002F0968" w:rsidP="002F0968">
      <w:pPr>
        <w:pStyle w:val="Default"/>
        <w:ind w:left="720"/>
        <w:rPr>
          <w:rFonts w:ascii="Calibri" w:hAnsi="Calibri"/>
          <w:color w:val="7030A0"/>
          <w:sz w:val="20"/>
          <w:szCs w:val="20"/>
        </w:rPr>
      </w:pPr>
      <w:r w:rsidRPr="00676173">
        <w:rPr>
          <w:rFonts w:ascii="Calibri" w:hAnsi="Calibri"/>
          <w:bCs/>
          <w:color w:val="7030A0"/>
          <w:sz w:val="20"/>
          <w:szCs w:val="20"/>
        </w:rPr>
        <w:t>&lt;/gendoc&gt;&lt;drop/&gt;</w:t>
      </w:r>
    </w:p>
    <w:p w14:paraId="6075B219" w14:textId="77777777" w:rsidR="002F0968" w:rsidRDefault="002F0968" w:rsidP="002F0968"/>
    <w:p w14:paraId="1E3E61F2" w14:textId="77777777" w:rsidR="002F0968" w:rsidRDefault="002F0968" w:rsidP="002F0968">
      <w:r>
        <w:t>Note that:</w:t>
      </w:r>
    </w:p>
    <w:p w14:paraId="5A4033DD" w14:textId="77777777" w:rsidR="002F0968" w:rsidRDefault="002F0968" w:rsidP="004561F6">
      <w:pPr>
        <w:pStyle w:val="Listenabsatz"/>
        <w:numPr>
          <w:ilvl w:val="0"/>
          <w:numId w:val="10"/>
        </w:numPr>
      </w:pPr>
      <w:r>
        <w:lastRenderedPageBreak/>
        <w:t>The classes are in alphabetical order</w:t>
      </w:r>
    </w:p>
    <w:p w14:paraId="6C1292E7" w14:textId="77777777" w:rsidR="002F0968" w:rsidRDefault="002F0968" w:rsidP="004561F6">
      <w:pPr>
        <w:pStyle w:val="Listenabsatz"/>
        <w:numPr>
          <w:ilvl w:val="0"/>
          <w:numId w:val="10"/>
        </w:numPr>
      </w:pPr>
      <w:r>
        <w:t>The comment body is not printed if empty using the &lt;dropEmpty&gt;..&lt;/dropEmpty&gt; instruction</w:t>
      </w:r>
    </w:p>
    <w:p w14:paraId="1F9A9E28" w14:textId="77777777" w:rsidR="002F0968" w:rsidRDefault="002F0968" w:rsidP="004561F6">
      <w:pPr>
        <w:pStyle w:val="Listenabsatz"/>
        <w:numPr>
          <w:ilvl w:val="0"/>
          <w:numId w:val="10"/>
        </w:numPr>
      </w:pPr>
      <w:r>
        <w:t>Any properties of stereotypes that have “base” in their name are not printed</w:t>
      </w:r>
    </w:p>
    <w:p w14:paraId="09B2304A" w14:textId="77777777" w:rsidR="002F0968" w:rsidRDefault="002F0968" w:rsidP="004561F6">
      <w:pPr>
        <w:pStyle w:val="Listenabsatz"/>
        <w:numPr>
          <w:ilvl w:val="0"/>
          <w:numId w:val="10"/>
        </w:numPr>
      </w:pPr>
      <w:r>
        <w:t>“conditions” are only printed if there is a specified condition</w:t>
      </w:r>
    </w:p>
    <w:p w14:paraId="13F32C80" w14:textId="77777777" w:rsidR="002F0968" w:rsidRPr="00D978EB" w:rsidRDefault="002F0968" w:rsidP="004561F6">
      <w:pPr>
        <w:pStyle w:val="Listenabsatz"/>
        <w:numPr>
          <w:ilvl w:val="0"/>
          <w:numId w:val="10"/>
        </w:numPr>
        <w:rPr>
          <w:b/>
          <w:bCs/>
        </w:rPr>
      </w:pPr>
      <w:r>
        <w:t>The [cl.name/] would be expected to be a heading in a normal document</w:t>
      </w:r>
    </w:p>
    <w:p w14:paraId="72FEE504" w14:textId="77777777" w:rsidR="002F0968" w:rsidRDefault="002F0968" w:rsidP="002F0968">
      <w:pPr>
        <w:rPr>
          <w:b/>
          <w:bCs/>
        </w:rPr>
      </w:pPr>
    </w:p>
    <w:p w14:paraId="37A4C556" w14:textId="77777777" w:rsidR="002F0968" w:rsidRPr="00D978EB" w:rsidRDefault="002F0968" w:rsidP="002F0968">
      <w:pPr>
        <w:rPr>
          <w:b/>
          <w:bCs/>
        </w:rPr>
        <w:sectPr w:rsidR="002F0968" w:rsidRPr="00D978EB" w:rsidSect="007D24D2">
          <w:headerReference w:type="default" r:id="rId304"/>
          <w:footerReference w:type="default" r:id="rId305"/>
          <w:pgSz w:w="12240" w:h="15840" w:code="1"/>
          <w:pgMar w:top="1440" w:right="1440" w:bottom="1440" w:left="1440" w:header="720" w:footer="720" w:gutter="0"/>
          <w:cols w:space="720"/>
          <w:titlePg/>
          <w:docGrid w:linePitch="326"/>
        </w:sectPr>
      </w:pPr>
    </w:p>
    <w:p w14:paraId="473349E3" w14:textId="77777777" w:rsidR="00916805" w:rsidRDefault="002F0968">
      <w:pPr>
        <w:pStyle w:val="berschrift2"/>
      </w:pPr>
      <w:bookmarkStart w:id="680" w:name="_Toc511379186"/>
      <w:bookmarkStart w:id="681" w:name="_Toc520987171"/>
      <w:r>
        <w:lastRenderedPageBreak/>
        <w:t>Adding properties and stereotypes in tabular form</w:t>
      </w:r>
      <w:bookmarkEnd w:id="680"/>
      <w:bookmarkEnd w:id="681"/>
    </w:p>
    <w:p w14:paraId="15A6548C" w14:textId="77777777" w:rsidR="002F0968" w:rsidRDefault="002F0968" w:rsidP="002F0968">
      <w:r>
        <w:t xml:space="preserve">The script from the previous </w:t>
      </w:r>
      <w:r w:rsidR="00950A4C">
        <w:t>clause</w:t>
      </w:r>
      <w:r>
        <w:t xml:space="preserve"> has been extended with the additional script highlighted below in bold (other than the table contents). The table produced by the script here includes an explicit structuring of the stereotypes.  </w:t>
      </w:r>
    </w:p>
    <w:p w14:paraId="2906327D" w14:textId="77777777" w:rsidR="002F0968" w:rsidRPr="00050F5E" w:rsidRDefault="002F0968" w:rsidP="002F0968">
      <w:pPr>
        <w:spacing w:after="0"/>
        <w:ind w:left="720"/>
        <w:rPr>
          <w:rFonts w:ascii="Calibri" w:hAnsi="Calibri"/>
          <w:color w:val="7030A0"/>
          <w:sz w:val="20"/>
          <w:szCs w:val="20"/>
          <w:lang w:val="en-GB"/>
        </w:rPr>
      </w:pPr>
      <w:bookmarkStart w:id="682" w:name="_Toc427242242"/>
      <w:r w:rsidRPr="00694242">
        <w:rPr>
          <w:rFonts w:ascii="Calibri" w:hAnsi="Calibri"/>
          <w:color w:val="7030A0"/>
          <w:sz w:val="20"/>
          <w:szCs w:val="20"/>
          <w:lang w:val="en-GB"/>
        </w:rPr>
        <w:t>&lt;config&gt;</w:t>
      </w:r>
      <w:r w:rsidRPr="00694242">
        <w:rPr>
          <w:rFonts w:ascii="Calibri" w:hAnsi="Calibri"/>
          <w:color w:val="7030A0"/>
          <w:sz w:val="20"/>
          <w:szCs w:val="20"/>
          <w:lang w:val="en-GB"/>
        </w:rPr>
        <w:br/>
        <w:t>&lt;output path=’C:\Users\---appropriate path name--</w:t>
      </w:r>
      <w:r w:rsidRPr="00050F5E">
        <w:rPr>
          <w:rFonts w:ascii="Calibri" w:hAnsi="Calibri"/>
          <w:color w:val="7030A0"/>
          <w:sz w:val="20"/>
          <w:szCs w:val="20"/>
          <w:lang w:val="en-GB"/>
        </w:rPr>
        <w:t>\ModelOutput.docx' /&gt;</w:t>
      </w:r>
    </w:p>
    <w:p w14:paraId="6DCB9EA7"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color w:val="7030A0"/>
          <w:sz w:val="20"/>
          <w:szCs w:val="20"/>
          <w:lang w:val="en-GB"/>
        </w:rPr>
        <w:t xml:space="preserve">&lt;/config&gt; </w:t>
      </w:r>
    </w:p>
    <w:p w14:paraId="3792642E"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color w:val="7030A0"/>
          <w:sz w:val="20"/>
          <w:szCs w:val="20"/>
          <w:lang w:val="en-GB"/>
        </w:rPr>
        <w:t>&lt;context model=’C:\Users\---appropriate path name--\ModelName.notation' element=’{0}’ importedBundles='gmf;papyrus' /&gt;</w:t>
      </w:r>
    </w:p>
    <w:p w14:paraId="061A07C4"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color w:val="7030A0"/>
          <w:sz w:val="20"/>
          <w:szCs w:val="20"/>
          <w:lang w:val="en-GB"/>
        </w:rPr>
        <w:t>&lt;gendoc&gt;&lt;drop/&gt;</w:t>
      </w:r>
    </w:p>
    <w:p w14:paraId="2FA88F85" w14:textId="77777777" w:rsidR="002F0968" w:rsidRPr="00050F5E" w:rsidRDefault="002F0968" w:rsidP="002F0968">
      <w:pPr>
        <w:spacing w:after="0"/>
        <w:ind w:left="720"/>
        <w:rPr>
          <w:rFonts w:ascii="Calibri" w:hAnsi="Calibri"/>
          <w:bCs/>
          <w:color w:val="auto"/>
          <w:sz w:val="20"/>
          <w:szCs w:val="20"/>
        </w:rPr>
      </w:pPr>
      <w:r w:rsidRPr="00050F5E">
        <w:rPr>
          <w:rFonts w:ascii="Calibri" w:hAnsi="Calibri"/>
          <w:bCs/>
          <w:color w:val="auto"/>
          <w:sz w:val="20"/>
          <w:szCs w:val="20"/>
        </w:rPr>
        <w:t>Provides access to diagrams</w:t>
      </w:r>
    </w:p>
    <w:p w14:paraId="7096A653"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bCs/>
          <w:color w:val="7030A0"/>
          <w:sz w:val="20"/>
          <w:szCs w:val="20"/>
        </w:rPr>
        <w:t>&lt;/gendoc&gt;&lt;drop/&gt;</w:t>
      </w:r>
    </w:p>
    <w:p w14:paraId="5E77A327" w14:textId="77777777" w:rsidR="002F0968" w:rsidRPr="00050F5E" w:rsidRDefault="002F0968" w:rsidP="002F0968">
      <w:pPr>
        <w:spacing w:after="0"/>
        <w:ind w:left="720"/>
        <w:rPr>
          <w:rFonts w:ascii="Calibri" w:hAnsi="Calibri"/>
          <w:color w:val="7030A0"/>
          <w:sz w:val="20"/>
          <w:szCs w:val="20"/>
          <w:lang w:val="en-GB"/>
        </w:rPr>
      </w:pPr>
      <w:r w:rsidRPr="00050F5E">
        <w:rPr>
          <w:rFonts w:ascii="Calibri" w:hAnsi="Calibri"/>
          <w:color w:val="7030A0"/>
          <w:sz w:val="20"/>
          <w:szCs w:val="20"/>
          <w:lang w:val="en-GB"/>
        </w:rPr>
        <w:t>&lt;context model=’C:\Users\---appropriate path name--\ModelName.uml' element=’{0}’ importedBundles='gmf;papyrus' /&gt;</w:t>
      </w:r>
    </w:p>
    <w:p w14:paraId="2EBB09AD" w14:textId="77777777" w:rsidR="002F0968" w:rsidRPr="00050F5E" w:rsidRDefault="002F0968" w:rsidP="002F0968">
      <w:pPr>
        <w:pStyle w:val="Default"/>
        <w:ind w:left="720"/>
        <w:rPr>
          <w:rFonts w:ascii="Calibri" w:hAnsi="Calibri"/>
          <w:bCs/>
          <w:color w:val="7030A0"/>
          <w:sz w:val="20"/>
          <w:szCs w:val="20"/>
        </w:rPr>
      </w:pPr>
      <w:r w:rsidRPr="00050F5E">
        <w:rPr>
          <w:rFonts w:ascii="Calibri" w:hAnsi="Calibri"/>
          <w:bCs/>
          <w:color w:val="7030A0"/>
          <w:sz w:val="20"/>
          <w:szCs w:val="20"/>
        </w:rPr>
        <w:t>&lt;gendoc&gt;&lt;drop/&gt;</w:t>
      </w:r>
    </w:p>
    <w:p w14:paraId="586F0B03" w14:textId="77777777" w:rsidR="002F0968" w:rsidRPr="00050F5E" w:rsidRDefault="002F0968" w:rsidP="002F0968">
      <w:pPr>
        <w:spacing w:after="0"/>
        <w:ind w:left="720"/>
        <w:rPr>
          <w:rFonts w:ascii="Calibri" w:hAnsi="Calibri"/>
          <w:color w:val="7030A0"/>
          <w:sz w:val="20"/>
          <w:szCs w:val="20"/>
          <w:lang w:val="en-GB"/>
        </w:rPr>
      </w:pPr>
      <w:r w:rsidRPr="00D030FC">
        <w:rPr>
          <w:rFonts w:ascii="Calibri" w:hAnsi="Calibri"/>
          <w:bCs/>
          <w:color w:val="7030A0"/>
          <w:sz w:val="20"/>
          <w:szCs w:val="20"/>
        </w:rPr>
        <w:t>[for (cl:Class | Class.allInstances()-&gt;sortedBy(name))]&lt;drop/&gt;</w:t>
      </w:r>
    </w:p>
    <w:p w14:paraId="370651C6" w14:textId="77777777" w:rsidR="002F0968" w:rsidRPr="00050F5E" w:rsidRDefault="002F0968" w:rsidP="002F0968">
      <w:pPr>
        <w:spacing w:after="0"/>
        <w:ind w:left="720"/>
        <w:rPr>
          <w:rFonts w:ascii="Calibri" w:hAnsi="Calibri"/>
          <w:color w:val="7030A0"/>
          <w:sz w:val="20"/>
          <w:szCs w:val="20"/>
          <w:lang w:val="en-GB"/>
        </w:rPr>
      </w:pPr>
      <w:r w:rsidRPr="00D030FC">
        <w:rPr>
          <w:rFonts w:ascii="Calibri" w:hAnsi="Calibri"/>
          <w:color w:val="7030A0"/>
          <w:sz w:val="20"/>
          <w:szCs w:val="20"/>
        </w:rPr>
        <w:t>[cl.name/]</w:t>
      </w:r>
    </w:p>
    <w:p w14:paraId="087BF10D" w14:textId="77777777" w:rsidR="002F0968" w:rsidRPr="00050F5E"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 (co:Comment | cl.ownedComment)]&lt;drop/&gt;</w:t>
      </w:r>
    </w:p>
    <w:p w14:paraId="15DB2437" w14:textId="77777777" w:rsidR="002F0968" w:rsidRPr="00050F5E" w:rsidRDefault="002F0968" w:rsidP="002F0968">
      <w:pPr>
        <w:spacing w:after="0"/>
        <w:ind w:left="720"/>
        <w:rPr>
          <w:rFonts w:ascii="Calibri" w:hAnsi="Calibri"/>
          <w:color w:val="7030A0"/>
          <w:sz w:val="20"/>
          <w:szCs w:val="20"/>
        </w:rPr>
      </w:pPr>
      <w:r w:rsidRPr="00D030FC">
        <w:rPr>
          <w:rFonts w:ascii="Calibri" w:hAnsi="Calibri"/>
          <w:color w:val="7030A0"/>
          <w:sz w:val="20"/>
          <w:szCs w:val="20"/>
        </w:rPr>
        <w:t>&lt;dropEmpty&gt;</w:t>
      </w:r>
      <w:r w:rsidRPr="00D030FC">
        <w:rPr>
          <w:rFonts w:ascii="Calibri" w:hAnsi="Calibri"/>
          <w:color w:val="auto"/>
          <w:sz w:val="20"/>
          <w:szCs w:val="20"/>
        </w:rPr>
        <w:t>[co._body.clean()/]</w:t>
      </w:r>
      <w:r w:rsidRPr="00D030FC">
        <w:rPr>
          <w:rFonts w:ascii="Calibri" w:hAnsi="Calibri"/>
          <w:color w:val="7030A0"/>
          <w:sz w:val="20"/>
          <w:szCs w:val="20"/>
        </w:rPr>
        <w:t>&lt;/dropEmpty&gt;</w:t>
      </w:r>
    </w:p>
    <w:p w14:paraId="13091711" w14:textId="77777777" w:rsidR="002F0968" w:rsidRPr="00050F5E" w:rsidRDefault="002F0968" w:rsidP="002F0968">
      <w:pPr>
        <w:spacing w:after="0"/>
        <w:ind w:left="720"/>
        <w:rPr>
          <w:rFonts w:ascii="Calibri" w:hAnsi="Calibri"/>
          <w:color w:val="7030A0"/>
          <w:sz w:val="20"/>
          <w:szCs w:val="20"/>
        </w:rPr>
      </w:pPr>
      <w:r w:rsidRPr="00D030FC">
        <w:rPr>
          <w:rFonts w:ascii="Calibri" w:hAnsi="Calibri"/>
          <w:color w:val="7030A0"/>
          <w:sz w:val="20"/>
          <w:szCs w:val="20"/>
        </w:rPr>
        <w:t xml:space="preserve">[/for]&lt;drop/&gt; </w:t>
      </w:r>
    </w:p>
    <w:p w14:paraId="5EC6ACC8" w14:textId="77777777" w:rsidR="002F0968" w:rsidRPr="00050F5E" w:rsidRDefault="002F0968" w:rsidP="002F0968">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auto"/>
          <w:sz w:val="20"/>
          <w:szCs w:val="20"/>
          <w:lang w:eastAsia="en-US"/>
        </w:rPr>
        <w:t>Applied stereotypes:</w:t>
      </w:r>
    </w:p>
    <w:p w14:paraId="06DF6B0C" w14:textId="77777777" w:rsidR="002F0968" w:rsidRPr="00050F5E" w:rsidRDefault="002F0968" w:rsidP="002F0968">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7030A0"/>
          <w:sz w:val="20"/>
          <w:szCs w:val="20"/>
          <w:lang w:eastAsia="en-US"/>
        </w:rPr>
        <w:t>[for (st:Stereotype | cl.getAppliedStereotypes())]&lt;drop/&gt;</w:t>
      </w:r>
    </w:p>
    <w:p w14:paraId="441A5E89" w14:textId="77777777" w:rsidR="002F0968" w:rsidRPr="00050F5E" w:rsidRDefault="002F0968" w:rsidP="004561F6">
      <w:pPr>
        <w:numPr>
          <w:ilvl w:val="0"/>
          <w:numId w:val="13"/>
        </w:numPr>
        <w:spacing w:before="200" w:after="0" w:line="276" w:lineRule="auto"/>
        <w:ind w:left="1440"/>
        <w:rPr>
          <w:rFonts w:ascii="Calibri" w:eastAsia="Times New Roman" w:hAnsi="Calibri" w:cs="Calibri"/>
          <w:color w:val="auto"/>
          <w:sz w:val="20"/>
          <w:szCs w:val="20"/>
          <w:lang w:eastAsia="en-US"/>
        </w:rPr>
      </w:pPr>
      <w:r w:rsidRPr="00D030FC">
        <w:rPr>
          <w:rFonts w:ascii="Calibri" w:eastAsia="Times New Roman" w:hAnsi="Calibri" w:cs="Calibri"/>
          <w:color w:val="auto"/>
          <w:sz w:val="20"/>
          <w:szCs w:val="20"/>
          <w:lang w:eastAsia="en-US"/>
        </w:rPr>
        <w:t>[st.name/]</w:t>
      </w:r>
    </w:p>
    <w:p w14:paraId="42A989EE" w14:textId="77777777" w:rsidR="002F0968" w:rsidRPr="00050F5E" w:rsidRDefault="002F0968" w:rsidP="002F0968">
      <w:pPr>
        <w:spacing w:after="0"/>
        <w:ind w:left="720"/>
        <w:rPr>
          <w:rFonts w:ascii="Calibri" w:eastAsia="Times New Roman" w:hAnsi="Calibri" w:cs="Calibri"/>
          <w:color w:val="auto"/>
          <w:sz w:val="20"/>
          <w:szCs w:val="20"/>
          <w:lang w:eastAsia="en-US"/>
        </w:rPr>
      </w:pPr>
      <w:r w:rsidRPr="00D030FC">
        <w:rPr>
          <w:rFonts w:ascii="Calibri" w:eastAsia="Times New Roman" w:hAnsi="Calibri" w:cs="Calibri"/>
          <w:color w:val="7030A0"/>
          <w:sz w:val="20"/>
          <w:szCs w:val="20"/>
          <w:lang w:eastAsia="en-US"/>
        </w:rPr>
        <w:t>[for (oa:Property|st.ownedAttribute)]&lt;drop/&gt;</w:t>
      </w:r>
    </w:p>
    <w:p w14:paraId="7D1D5955" w14:textId="77777777" w:rsidR="002F0968" w:rsidRPr="00050F5E" w:rsidRDefault="002F0968" w:rsidP="004561F6">
      <w:pPr>
        <w:numPr>
          <w:ilvl w:val="0"/>
          <w:numId w:val="10"/>
        </w:numPr>
        <w:spacing w:before="200" w:after="0" w:line="276" w:lineRule="auto"/>
        <w:ind w:left="1789"/>
        <w:contextualSpacing/>
        <w:rPr>
          <w:rFonts w:ascii="Calibri" w:eastAsia="Times New Roman" w:hAnsi="Calibri" w:cs="Calibri"/>
          <w:bCs/>
          <w:color w:val="auto"/>
          <w:sz w:val="20"/>
          <w:szCs w:val="20"/>
          <w:lang w:eastAsia="en-US"/>
        </w:rPr>
      </w:pPr>
      <w:r w:rsidRPr="00D030FC">
        <w:rPr>
          <w:rFonts w:ascii="Calibri" w:eastAsia="Times New Roman" w:hAnsi="Calibri" w:cs="Calibri"/>
          <w:bCs/>
          <w:color w:val="7030A0"/>
          <w:sz w:val="20"/>
          <w:szCs w:val="20"/>
          <w:lang w:eastAsia="en-US"/>
        </w:rPr>
        <w:t>[if (not oa.name.contains('base'))]</w:t>
      </w:r>
      <w:r w:rsidRPr="00D030FC">
        <w:rPr>
          <w:rFonts w:ascii="Calibri" w:eastAsia="Times New Roman" w:hAnsi="Calibri" w:cs="Calibri"/>
          <w:bCs/>
          <w:color w:val="000000"/>
          <w:sz w:val="20"/>
          <w:szCs w:val="20"/>
          <w:lang w:eastAsia="en-US"/>
        </w:rPr>
        <w:t xml:space="preserve">[oa.name/]: </w:t>
      </w:r>
      <w:r w:rsidRPr="00D030FC">
        <w:rPr>
          <w:rFonts w:ascii="Calibri" w:eastAsia="Times New Roman" w:hAnsi="Calibri" w:cs="Calibri"/>
          <w:bCs/>
          <w:color w:val="7030A0"/>
          <w:sz w:val="20"/>
          <w:szCs w:val="20"/>
          <w:lang w:eastAsia="en-US"/>
        </w:rPr>
        <w:t>[if (not cl.getValue(st, oa.name).oclIsUndefined())][if oa.name.contains('condition'</w:t>
      </w:r>
      <w:r w:rsidRPr="00D030FC">
        <w:rPr>
          <w:rFonts w:ascii="Calibri" w:eastAsia="Times New Roman" w:hAnsi="Calibri" w:cs="Calibri"/>
          <w:bCs/>
          <w:color w:val="000000"/>
          <w:sz w:val="20"/>
          <w:szCs w:val="20"/>
          <w:lang w:eastAsia="en-US"/>
        </w:rPr>
        <w:t>)</w:t>
      </w:r>
      <w:r w:rsidRPr="00D030FC">
        <w:rPr>
          <w:rFonts w:ascii="Calibri" w:eastAsia="Times New Roman" w:hAnsi="Calibri" w:cs="Calibri"/>
          <w:bCs/>
          <w:color w:val="auto"/>
          <w:sz w:val="20"/>
          <w:szCs w:val="20"/>
          <w:lang w:eastAsia="en-US"/>
        </w:rPr>
        <w:t xml:space="preserve">][cl.getValue(st, oa.name).oclAsType(String)/] </w:t>
      </w:r>
      <w:r w:rsidRPr="00D030FC">
        <w:rPr>
          <w:rFonts w:ascii="Calibri" w:eastAsia="Times New Roman" w:hAnsi="Calibri" w:cs="Calibri"/>
          <w:bCs/>
          <w:color w:val="7030A0"/>
          <w:sz w:val="20"/>
          <w:szCs w:val="20"/>
          <w:lang w:eastAsia="en-US"/>
        </w:rPr>
        <w:t>[else]</w:t>
      </w:r>
      <w:r w:rsidRPr="00D030FC">
        <w:rPr>
          <w:rFonts w:ascii="Calibri" w:eastAsia="Times New Roman" w:hAnsi="Calibri" w:cs="Calibri"/>
          <w:bCs/>
          <w:color w:val="auto"/>
          <w:sz w:val="20"/>
          <w:szCs w:val="20"/>
          <w:lang w:eastAsia="en-US"/>
        </w:rPr>
        <w:t>[cl.getValue(st, oa.name).oclAsType(EnumerationLiteral).name/]</w:t>
      </w:r>
      <w:r w:rsidRPr="00D030FC">
        <w:rPr>
          <w:rFonts w:ascii="Calibri" w:eastAsia="Times New Roman" w:hAnsi="Calibri" w:cs="Calibri"/>
          <w:bCs/>
          <w:color w:val="7030A0"/>
          <w:sz w:val="20"/>
          <w:szCs w:val="20"/>
          <w:lang w:eastAsia="en-US"/>
        </w:rPr>
        <w:t>[/if][else]&lt;drop/&gt;[/if]</w:t>
      </w:r>
    </w:p>
    <w:p w14:paraId="69F904F7" w14:textId="77777777" w:rsidR="002F0968" w:rsidRPr="00050F5E" w:rsidRDefault="002F0968" w:rsidP="002F0968">
      <w:pPr>
        <w:spacing w:after="0"/>
        <w:ind w:left="720"/>
        <w:contextualSpacing/>
        <w:rPr>
          <w:rFonts w:ascii="Calibri" w:eastAsia="Times New Roman" w:hAnsi="Calibri" w:cs="Calibri"/>
          <w:bCs/>
          <w:color w:val="7030A0"/>
          <w:sz w:val="20"/>
          <w:szCs w:val="20"/>
          <w:lang w:eastAsia="en-US"/>
        </w:rPr>
      </w:pPr>
      <w:r w:rsidRPr="00D030FC">
        <w:rPr>
          <w:rFonts w:ascii="Calibri" w:eastAsia="Times New Roman" w:hAnsi="Calibri" w:cs="Calibri"/>
          <w:bCs/>
          <w:color w:val="7030A0"/>
          <w:sz w:val="20"/>
          <w:szCs w:val="20"/>
          <w:lang w:eastAsia="en-US"/>
        </w:rPr>
        <w:t>[/if] &lt;drop/&gt;</w:t>
      </w:r>
    </w:p>
    <w:p w14:paraId="114077F0" w14:textId="77777777" w:rsidR="002F0968" w:rsidRPr="00050F5E" w:rsidRDefault="002F0968" w:rsidP="002F0968">
      <w:pPr>
        <w:spacing w:after="0"/>
        <w:ind w:left="720"/>
        <w:rPr>
          <w:rFonts w:ascii="Calibri" w:eastAsia="Times New Roman" w:hAnsi="Calibri" w:cs="Calibri"/>
          <w:color w:val="7030A0"/>
          <w:sz w:val="20"/>
          <w:szCs w:val="20"/>
          <w:lang w:eastAsia="en-US"/>
        </w:rPr>
      </w:pPr>
      <w:r w:rsidRPr="00D030FC">
        <w:rPr>
          <w:rFonts w:ascii="Calibri" w:eastAsia="Times New Roman" w:hAnsi="Calibri" w:cs="Calibri"/>
          <w:color w:val="7030A0"/>
          <w:sz w:val="20"/>
          <w:szCs w:val="20"/>
          <w:lang w:eastAsia="en-US"/>
        </w:rPr>
        <w:t>[/for]&lt;drop/&gt;</w:t>
      </w:r>
    </w:p>
    <w:p w14:paraId="7145DD7E" w14:textId="77777777" w:rsidR="002F0968" w:rsidRPr="00050F5E" w:rsidRDefault="002F0968" w:rsidP="002F0968">
      <w:pPr>
        <w:spacing w:after="0"/>
        <w:ind w:left="720"/>
        <w:rPr>
          <w:rFonts w:ascii="Calibri" w:eastAsia="Times New Roman" w:hAnsi="Calibri" w:cs="Calibri"/>
          <w:color w:val="7030A0"/>
          <w:sz w:val="20"/>
          <w:szCs w:val="20"/>
          <w:lang w:eastAsia="en-US"/>
        </w:rPr>
      </w:pPr>
      <w:r w:rsidRPr="00D030FC">
        <w:rPr>
          <w:rFonts w:ascii="Calibri" w:eastAsia="Times New Roman" w:hAnsi="Calibri" w:cs="Calibri"/>
          <w:color w:val="7030A0"/>
          <w:sz w:val="20"/>
          <w:szCs w:val="20"/>
          <w:lang w:eastAsia="en-US"/>
        </w:rPr>
        <w:t>[/for]&lt;drop/&gt;</w:t>
      </w:r>
    </w:p>
    <w:p w14:paraId="204F2A87" w14:textId="77777777" w:rsidR="002F0968" w:rsidRPr="00D030FC" w:rsidRDefault="002F0968" w:rsidP="002F0968">
      <w:pPr>
        <w:spacing w:after="0"/>
        <w:ind w:left="720"/>
        <w:rPr>
          <w:b/>
          <w:bCs/>
          <w:color w:val="7030A0"/>
          <w:szCs w:val="20"/>
        </w:rPr>
      </w:pPr>
      <w:r w:rsidRPr="00D030FC">
        <w:rPr>
          <w:b/>
          <w:bCs/>
          <w:color w:val="7030A0"/>
          <w:sz w:val="20"/>
          <w:szCs w:val="20"/>
        </w:rPr>
        <w:t>[if  cl.ownedAttribute-&gt;notEmpty()]&lt;drop/&gt;</w:t>
      </w:r>
    </w:p>
    <w:p w14:paraId="181F4B59" w14:textId="18F46329" w:rsidR="002F0968" w:rsidRDefault="002F0968" w:rsidP="002F0968">
      <w:pPr>
        <w:keepNext/>
        <w:spacing w:before="200" w:after="200" w:line="276" w:lineRule="auto"/>
        <w:ind w:left="720"/>
        <w:rPr>
          <w:rFonts w:ascii="Calibri" w:eastAsia="Times New Roman" w:hAnsi="Calibri" w:cs="Times New Roman"/>
          <w:b/>
          <w:bCs/>
          <w:color w:val="365F91"/>
          <w:sz w:val="22"/>
          <w:szCs w:val="24"/>
          <w:lang w:eastAsia="zh-CN"/>
        </w:rPr>
      </w:pPr>
      <w:bookmarkStart w:id="683" w:name="_Toc517250733"/>
      <w:bookmarkStart w:id="684" w:name="_Toc520987297"/>
      <w:bookmarkEnd w:id="682"/>
      <w:r w:rsidRPr="00694242">
        <w:rPr>
          <w:rFonts w:ascii="Calibri" w:eastAsia="Times New Roman" w:hAnsi="Calibri" w:cs="Times New Roman"/>
          <w:b/>
          <w:bCs/>
          <w:color w:val="365F91"/>
          <w:sz w:val="22"/>
          <w:szCs w:val="24"/>
          <w:lang w:eastAsia="zh-CN"/>
        </w:rPr>
        <w:t xml:space="preserve">Table </w:t>
      </w:r>
      <w:r w:rsidR="00ED391E" w:rsidRPr="00694242">
        <w:rPr>
          <w:rFonts w:ascii="Calibri" w:eastAsia="Times New Roman" w:hAnsi="Calibri" w:cs="Times New Roman"/>
          <w:b/>
          <w:bCs/>
          <w:color w:val="365F91"/>
          <w:sz w:val="22"/>
          <w:szCs w:val="24"/>
          <w:lang w:eastAsia="zh-CN"/>
        </w:rPr>
        <w:fldChar w:fldCharType="begin"/>
      </w:r>
      <w:r w:rsidRPr="00050F5E">
        <w:rPr>
          <w:rFonts w:ascii="Calibri" w:eastAsia="Times New Roman" w:hAnsi="Calibri" w:cs="Times New Roman"/>
          <w:b/>
          <w:bCs/>
          <w:color w:val="365F91"/>
          <w:sz w:val="22"/>
          <w:szCs w:val="24"/>
          <w:lang w:eastAsia="zh-CN"/>
        </w:rPr>
        <w:instrText xml:space="preserve"> SEQ Table \* ARABIC </w:instrText>
      </w:r>
      <w:r w:rsidR="00ED391E" w:rsidRPr="00694242">
        <w:rPr>
          <w:rFonts w:ascii="Calibri" w:eastAsia="Times New Roman" w:hAnsi="Calibri" w:cs="Times New Roman"/>
          <w:b/>
          <w:bCs/>
          <w:color w:val="365F91"/>
          <w:sz w:val="22"/>
          <w:szCs w:val="24"/>
          <w:lang w:eastAsia="zh-CN"/>
        </w:rPr>
        <w:fldChar w:fldCharType="separate"/>
      </w:r>
      <w:r w:rsidR="00D4118B">
        <w:rPr>
          <w:rFonts w:ascii="Calibri" w:eastAsia="Times New Roman" w:hAnsi="Calibri" w:cs="Times New Roman"/>
          <w:b/>
          <w:bCs/>
          <w:noProof/>
          <w:color w:val="365F91"/>
          <w:sz w:val="22"/>
          <w:szCs w:val="24"/>
          <w:lang w:eastAsia="zh-CN"/>
        </w:rPr>
        <w:t>1</w:t>
      </w:r>
      <w:r w:rsidR="00ED391E" w:rsidRPr="00694242">
        <w:rPr>
          <w:rFonts w:ascii="Calibri" w:eastAsia="Times New Roman" w:hAnsi="Calibri" w:cs="Times New Roman"/>
          <w:b/>
          <w:bCs/>
          <w:color w:val="365F91"/>
          <w:sz w:val="22"/>
          <w:szCs w:val="24"/>
          <w:lang w:eastAsia="zh-CN"/>
        </w:rPr>
        <w:fldChar w:fldCharType="end"/>
      </w:r>
      <w:r w:rsidRPr="00694242">
        <w:rPr>
          <w:rFonts w:ascii="Calibri" w:eastAsia="Times New Roman" w:hAnsi="Calibri" w:cs="Times New Roman"/>
          <w:b/>
          <w:bCs/>
          <w:color w:val="365F91"/>
          <w:sz w:val="22"/>
          <w:szCs w:val="24"/>
          <w:lang w:eastAsia="zh-CN"/>
        </w:rPr>
        <w:t>:</w:t>
      </w:r>
      <w:r w:rsidRPr="00694242">
        <w:rPr>
          <w:rFonts w:ascii="Calibri" w:eastAsia="Times New Roman" w:hAnsi="Calibri" w:cs="Times New Roman" w:hint="eastAsia"/>
          <w:b/>
          <w:bCs/>
          <w:color w:val="365F91"/>
          <w:sz w:val="22"/>
          <w:szCs w:val="24"/>
          <w:lang w:eastAsia="zh-CN"/>
        </w:rPr>
        <w:t xml:space="preserve"> Attributes</w:t>
      </w:r>
      <w:r w:rsidRPr="00050F5E">
        <w:rPr>
          <w:rFonts w:ascii="Calibri" w:eastAsia="Times New Roman" w:hAnsi="Calibri" w:cs="Times New Roman"/>
          <w:b/>
          <w:bCs/>
          <w:color w:val="365F91"/>
          <w:sz w:val="22"/>
          <w:szCs w:val="24"/>
          <w:lang w:eastAsia="zh-CN"/>
        </w:rPr>
        <w:t xml:space="preserve"> for [cl.name/]</w:t>
      </w:r>
      <w:bookmarkEnd w:id="683"/>
      <w:bookmarkEnd w:id="684"/>
    </w:p>
    <w:p w14:paraId="039A41B2"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&lt;drop/&gt;</w:t>
      </w:r>
    </w:p>
    <w:p w14:paraId="4FD6EB28"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&lt;table&gt;&lt;drop/&gt;</w:t>
      </w:r>
    </w:p>
    <w:tbl>
      <w:tblPr>
        <w:tblStyle w:val="TableGrid1"/>
        <w:tblW w:w="0" w:type="auto"/>
        <w:tblInd w:w="720" w:type="dxa"/>
        <w:tblLayout w:type="fixed"/>
        <w:tblLook w:val="04A0" w:firstRow="1" w:lastRow="0" w:firstColumn="1" w:lastColumn="0" w:noHBand="0" w:noVBand="1"/>
      </w:tblPr>
      <w:tblGrid>
        <w:gridCol w:w="2320"/>
        <w:gridCol w:w="2126"/>
        <w:gridCol w:w="1134"/>
        <w:gridCol w:w="709"/>
        <w:gridCol w:w="3402"/>
        <w:gridCol w:w="3089"/>
      </w:tblGrid>
      <w:tr w:rsidR="002F0968" w:rsidRPr="00BC39A2" w14:paraId="2DCF6E58" w14:textId="77777777" w:rsidTr="00E63E69">
        <w:tc>
          <w:tcPr>
            <w:tcW w:w="2320" w:type="dxa"/>
          </w:tcPr>
          <w:p w14:paraId="03083ECB"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lastRenderedPageBreak/>
              <w:t>Attribute Name</w:t>
            </w:r>
          </w:p>
        </w:tc>
        <w:tc>
          <w:tcPr>
            <w:tcW w:w="2126" w:type="dxa"/>
          </w:tcPr>
          <w:p w14:paraId="6E5D9C61"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Type</w:t>
            </w:r>
          </w:p>
        </w:tc>
        <w:tc>
          <w:tcPr>
            <w:tcW w:w="1134" w:type="dxa"/>
          </w:tcPr>
          <w:p w14:paraId="18451CA5"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Multiplicity</w:t>
            </w:r>
          </w:p>
        </w:tc>
        <w:tc>
          <w:tcPr>
            <w:tcW w:w="709" w:type="dxa"/>
          </w:tcPr>
          <w:p w14:paraId="2E68A39C"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Access</w:t>
            </w:r>
          </w:p>
        </w:tc>
        <w:tc>
          <w:tcPr>
            <w:tcW w:w="3402" w:type="dxa"/>
          </w:tcPr>
          <w:p w14:paraId="7F595DF3"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Stereotypes</w:t>
            </w:r>
          </w:p>
        </w:tc>
        <w:tc>
          <w:tcPr>
            <w:tcW w:w="3089" w:type="dxa"/>
          </w:tcPr>
          <w:p w14:paraId="22764205" w14:textId="77777777" w:rsidR="002F0968" w:rsidRPr="00BC39A2" w:rsidRDefault="002F0968" w:rsidP="00E63E69">
            <w:pPr>
              <w:spacing w:before="200" w:after="0" w:line="276" w:lineRule="auto"/>
              <w:rPr>
                <w:rFonts w:ascii="Calibri" w:hAnsi="Calibri" w:cs="Times New Roman"/>
                <w:b/>
                <w:color w:val="auto"/>
                <w:sz w:val="16"/>
                <w:szCs w:val="20"/>
                <w:lang w:val="en-GB" w:eastAsia="en-US"/>
              </w:rPr>
            </w:pPr>
            <w:r w:rsidRPr="00BC39A2">
              <w:rPr>
                <w:rFonts w:ascii="Calibri" w:hAnsi="Calibri" w:cs="Times New Roman"/>
                <w:b/>
                <w:color w:val="auto"/>
                <w:sz w:val="16"/>
                <w:szCs w:val="20"/>
                <w:lang w:val="en-GB" w:eastAsia="en-US"/>
              </w:rPr>
              <w:t>Description</w:t>
            </w:r>
          </w:p>
        </w:tc>
      </w:tr>
    </w:tbl>
    <w:p w14:paraId="09C8E61C"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 (p:Property|cl.ownedAttribute)]&lt;drop/&gt;</w:t>
      </w:r>
    </w:p>
    <w:tbl>
      <w:tblPr>
        <w:tblStyle w:val="TableGrid1"/>
        <w:tblW w:w="0" w:type="auto"/>
        <w:tblInd w:w="716" w:type="dxa"/>
        <w:tblLayout w:type="fixed"/>
        <w:tblLook w:val="04A0" w:firstRow="1" w:lastRow="0" w:firstColumn="1" w:lastColumn="0" w:noHBand="0" w:noVBand="1"/>
      </w:tblPr>
      <w:tblGrid>
        <w:gridCol w:w="2326"/>
        <w:gridCol w:w="2126"/>
        <w:gridCol w:w="1134"/>
        <w:gridCol w:w="709"/>
        <w:gridCol w:w="3402"/>
        <w:gridCol w:w="3094"/>
      </w:tblGrid>
      <w:tr w:rsidR="002F0968" w:rsidRPr="00BC39A2" w14:paraId="0A71F5C4" w14:textId="77777777" w:rsidTr="00E63E69">
        <w:tc>
          <w:tcPr>
            <w:tcW w:w="2326" w:type="dxa"/>
          </w:tcPr>
          <w:p w14:paraId="7B30863A" w14:textId="77777777" w:rsidR="002F0968" w:rsidRPr="00BC39A2" w:rsidRDefault="002F0968" w:rsidP="00E63E69">
            <w:pPr>
              <w:spacing w:before="200" w:after="200" w:line="276" w:lineRule="auto"/>
              <w:rPr>
                <w:rFonts w:ascii="Calibri" w:hAnsi="Calibri"/>
                <w:b/>
                <w:color w:val="auto"/>
                <w:sz w:val="16"/>
                <w:szCs w:val="16"/>
                <w:lang w:val="en-GB" w:eastAsia="en-US"/>
              </w:rPr>
            </w:pPr>
            <w:r w:rsidRPr="00BC39A2">
              <w:rPr>
                <w:rFonts w:ascii="Calibri" w:hAnsi="Calibri"/>
                <w:b/>
                <w:color w:val="auto"/>
                <w:sz w:val="16"/>
                <w:szCs w:val="16"/>
                <w:lang w:val="en-GB" w:eastAsia="en-US"/>
              </w:rPr>
              <w:t>[p.name/]</w:t>
            </w:r>
          </w:p>
        </w:tc>
        <w:tc>
          <w:tcPr>
            <w:tcW w:w="2126" w:type="dxa"/>
          </w:tcPr>
          <w:p w14:paraId="0F9A58E8" w14:textId="77777777" w:rsidR="002F0968" w:rsidRPr="00BC39A2" w:rsidRDefault="002F0968" w:rsidP="00E63E69">
            <w:pPr>
              <w:spacing w:before="200" w:after="200" w:line="276" w:lineRule="auto"/>
              <w:rPr>
                <w:rFonts w:ascii="Calibri" w:hAnsi="Calibri"/>
                <w:b/>
                <w:color w:val="auto"/>
                <w:sz w:val="16"/>
                <w:szCs w:val="16"/>
                <w:lang w:val="en-GB" w:eastAsia="en-US"/>
              </w:rPr>
            </w:pPr>
            <w:r w:rsidRPr="00BC39A2">
              <w:rPr>
                <w:rFonts w:ascii="Calibri" w:hAnsi="Calibri"/>
                <w:b/>
                <w:color w:val="auto"/>
                <w:sz w:val="16"/>
                <w:szCs w:val="16"/>
                <w:lang w:val="en-GB" w:eastAsia="en-US"/>
              </w:rPr>
              <w:t>[p.type.name/]</w:t>
            </w:r>
          </w:p>
        </w:tc>
        <w:tc>
          <w:tcPr>
            <w:tcW w:w="1134" w:type="dxa"/>
          </w:tcPr>
          <w:p w14:paraId="2F517D3F" w14:textId="77777777" w:rsidR="002F0968" w:rsidRPr="00BC39A2" w:rsidRDefault="002F0968" w:rsidP="00E63E69">
            <w:pPr>
              <w:spacing w:before="200" w:after="200" w:line="276" w:lineRule="auto"/>
              <w:rPr>
                <w:rFonts w:ascii="Calibri" w:hAnsi="Calibri"/>
                <w:b/>
                <w:color w:val="auto"/>
                <w:sz w:val="16"/>
                <w:szCs w:val="16"/>
                <w:lang w:val="en-GB" w:eastAsia="en-US"/>
              </w:rPr>
            </w:pPr>
            <w:r w:rsidRPr="00BC39A2">
              <w:rPr>
                <w:rFonts w:ascii="Calibri" w:hAnsi="Calibri"/>
                <w:b/>
                <w:color w:val="7030A0"/>
                <w:sz w:val="16"/>
                <w:szCs w:val="16"/>
                <w:lang w:val="en-GB" w:eastAsia="en-US"/>
              </w:rPr>
              <w:t>[if(p.lower=p.upper)]</w:t>
            </w:r>
            <w:r w:rsidRPr="00BC39A2">
              <w:rPr>
                <w:rFonts w:ascii="Calibri" w:hAnsi="Calibri"/>
                <w:b/>
                <w:color w:val="auto"/>
                <w:sz w:val="16"/>
                <w:szCs w:val="16"/>
                <w:lang w:val="en-GB" w:eastAsia="en-US"/>
              </w:rPr>
              <w:t>1</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[p.lower/]..</w:t>
            </w:r>
            <w:r w:rsidRPr="00BC39A2">
              <w:rPr>
                <w:rFonts w:ascii="Calibri" w:hAnsi="Calibri"/>
                <w:b/>
                <w:color w:val="7030A0"/>
                <w:sz w:val="16"/>
                <w:szCs w:val="16"/>
                <w:lang w:val="en-GB" w:eastAsia="en-US"/>
              </w:rPr>
              <w:t>[if(p.upper=-1)]</w:t>
            </w:r>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[p.upper/]</w:t>
            </w:r>
            <w:r w:rsidRPr="00BC39A2">
              <w:rPr>
                <w:rFonts w:ascii="Calibri" w:hAnsi="Calibri"/>
                <w:b/>
                <w:color w:val="7030A0"/>
                <w:sz w:val="16"/>
                <w:szCs w:val="16"/>
                <w:lang w:val="en-GB" w:eastAsia="en-US"/>
              </w:rPr>
              <w:t>[/if][/if]</w:t>
            </w:r>
          </w:p>
        </w:tc>
        <w:tc>
          <w:tcPr>
            <w:tcW w:w="709" w:type="dxa"/>
          </w:tcPr>
          <w:p w14:paraId="643E9FDE" w14:textId="77777777" w:rsidR="002F0968" w:rsidRPr="00BC39A2" w:rsidRDefault="002F0968" w:rsidP="00E63E69">
            <w:pPr>
              <w:spacing w:before="200" w:after="200" w:line="276" w:lineRule="auto"/>
              <w:rPr>
                <w:rFonts w:ascii="Calibri" w:hAnsi="Calibri"/>
                <w:b/>
                <w:color w:val="auto"/>
                <w:sz w:val="16"/>
                <w:szCs w:val="16"/>
                <w:lang w:val="en-GB" w:eastAsia="en-US"/>
              </w:rPr>
            </w:pPr>
            <w:r w:rsidRPr="00BC39A2">
              <w:rPr>
                <w:rFonts w:ascii="Calibri" w:hAnsi="Calibri"/>
                <w:b/>
                <w:color w:val="7030A0"/>
                <w:sz w:val="16"/>
                <w:szCs w:val="16"/>
                <w:lang w:val="en-GB" w:eastAsia="en-US"/>
              </w:rPr>
              <w:t>[if(not(p.isReadOnly))]</w:t>
            </w:r>
            <w:r w:rsidRPr="00BC39A2">
              <w:rPr>
                <w:rFonts w:ascii="Calibri" w:hAnsi="Calibri"/>
                <w:b/>
                <w:color w:val="auto"/>
                <w:sz w:val="16"/>
                <w:szCs w:val="16"/>
                <w:lang w:val="en-GB" w:eastAsia="en-US"/>
              </w:rPr>
              <w:t>RW</w:t>
            </w:r>
            <w:r w:rsidRPr="00BC39A2">
              <w:rPr>
                <w:rFonts w:ascii="Calibri" w:hAnsi="Calibri"/>
                <w:b/>
                <w:color w:val="7030A0"/>
                <w:sz w:val="16"/>
                <w:szCs w:val="16"/>
                <w:lang w:val="en-GB" w:eastAsia="en-US"/>
              </w:rPr>
              <w:t>[else]</w:t>
            </w:r>
            <w:r w:rsidRPr="00BC39A2">
              <w:rPr>
                <w:rFonts w:ascii="Calibri" w:hAnsi="Calibri"/>
                <w:b/>
                <w:color w:val="auto"/>
                <w:sz w:val="16"/>
                <w:szCs w:val="16"/>
                <w:lang w:val="en-GB" w:eastAsia="en-US"/>
              </w:rPr>
              <w:t>R</w:t>
            </w:r>
            <w:r w:rsidRPr="00BC39A2">
              <w:rPr>
                <w:rFonts w:ascii="Calibri" w:hAnsi="Calibri"/>
                <w:b/>
                <w:color w:val="7030A0"/>
                <w:sz w:val="16"/>
                <w:szCs w:val="16"/>
                <w:lang w:val="en-GB" w:eastAsia="en-US"/>
              </w:rPr>
              <w:t>[/if]</w:t>
            </w:r>
          </w:p>
        </w:tc>
        <w:tc>
          <w:tcPr>
            <w:tcW w:w="3402" w:type="dxa"/>
          </w:tcPr>
          <w:p w14:paraId="5187FA8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 (st:Stereotype | p.getAppliedStereotypes())]&lt;drop/&gt;</w:t>
            </w:r>
          </w:p>
          <w:p w14:paraId="68A25EE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auto"/>
                <w:sz w:val="16"/>
                <w:szCs w:val="16"/>
                <w:lang w:val="en-GB" w:eastAsia="en-US"/>
              </w:rPr>
              <w:t>[st.name/]</w:t>
            </w:r>
          </w:p>
          <w:p w14:paraId="381F0880"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[for(oa:Property|st.ownedAttribute)]&lt;drop/&gt;</w:t>
            </w:r>
          </w:p>
          <w:p w14:paraId="1995EEC5"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oa.name.contains('attribute')]</w:t>
            </w:r>
            <w:r w:rsidRPr="00BC39A2">
              <w:rPr>
                <w:rFonts w:ascii="Calibri" w:hAnsi="Calibri"/>
                <w:b/>
                <w:color w:val="auto"/>
                <w:sz w:val="16"/>
                <w:szCs w:val="16"/>
                <w:lang w:val="en-GB" w:eastAsia="en-US"/>
              </w:rPr>
              <w:t>AVC: [p.getValue(st, oa.name).oclAsType(EnumerationLiteral).name/]</w:t>
            </w:r>
          </w:p>
          <w:p w14:paraId="27F5ADFF"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1720CC7B"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oa.name.contains('invariant')]</w:t>
            </w:r>
            <w:r w:rsidRPr="00BC39A2">
              <w:rPr>
                <w:rFonts w:ascii="Calibri" w:hAnsi="Calibri"/>
                <w:b/>
                <w:color w:val="auto"/>
                <w:sz w:val="16"/>
                <w:szCs w:val="16"/>
                <w:lang w:val="en-GB" w:eastAsia="en-US"/>
              </w:rPr>
              <w:t>isInvariant: [p.getValue(st, oa.name).oclAsType(Boolean)/]</w:t>
            </w:r>
          </w:p>
          <w:p w14:paraId="6051510A"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2A9EDBFA"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oa.name.contains('value')]</w:t>
            </w:r>
            <w:r w:rsidRPr="00BC39A2">
              <w:rPr>
                <w:rFonts w:ascii="Calibri" w:hAnsi="Calibri"/>
                <w:b/>
                <w:color w:val="auto"/>
                <w:sz w:val="16"/>
                <w:szCs w:val="16"/>
                <w:lang w:val="en-GB" w:eastAsia="en-US"/>
              </w:rPr>
              <w:t xml:space="preserve">valueRange: </w:t>
            </w:r>
            <w:r w:rsidRPr="00BC39A2">
              <w:rPr>
                <w:rFonts w:ascii="Calibri" w:hAnsi="Calibri"/>
                <w:b/>
                <w:color w:val="7030A0"/>
                <w:sz w:val="16"/>
                <w:szCs w:val="16"/>
                <w:lang w:val="en-GB" w:eastAsia="en-US"/>
              </w:rPr>
              <w:t>[if (not p.getValue(st, oa.name).oclIsUndefined())]</w:t>
            </w:r>
            <w:r w:rsidRPr="00BC39A2">
              <w:rPr>
                <w:rFonts w:ascii="Calibri" w:hAnsi="Calibri"/>
                <w:b/>
                <w:color w:val="auto"/>
                <w:sz w:val="16"/>
                <w:szCs w:val="16"/>
                <w:lang w:val="en-GB" w:eastAsia="en-US"/>
              </w:rPr>
              <w:t>[p.getValue(st, oa.name).oclAsType(String)/]</w:t>
            </w:r>
            <w:r w:rsidRPr="00BC39A2">
              <w:rPr>
                <w:rFonts w:ascii="Calibri" w:hAnsi="Calibri"/>
                <w:b/>
                <w:color w:val="7030A0"/>
                <w:sz w:val="16"/>
                <w:szCs w:val="16"/>
                <w:lang w:val="en-GB" w:eastAsia="en-US"/>
              </w:rPr>
              <w:t xml:space="preserve">[else] </w:t>
            </w:r>
            <w:r w:rsidRPr="00BC39A2">
              <w:rPr>
                <w:rFonts w:ascii="Calibri" w:hAnsi="Calibri"/>
                <w:b/>
                <w:color w:val="auto"/>
                <w:sz w:val="16"/>
                <w:szCs w:val="16"/>
                <w:lang w:val="en-GB" w:eastAsia="en-US"/>
              </w:rPr>
              <w:t xml:space="preserve">no range constraint </w:t>
            </w:r>
            <w:r w:rsidRPr="00BC39A2">
              <w:rPr>
                <w:rFonts w:ascii="Calibri" w:hAnsi="Calibri"/>
                <w:b/>
                <w:color w:val="7030A0"/>
                <w:sz w:val="16"/>
                <w:szCs w:val="16"/>
                <w:lang w:val="en-GB" w:eastAsia="en-US"/>
              </w:rPr>
              <w:t>[/if]</w:t>
            </w:r>
          </w:p>
          <w:p w14:paraId="2B69DC84"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173D6D80"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oa.name.contains('support')]</w:t>
            </w:r>
            <w:r w:rsidRPr="00BC39A2">
              <w:rPr>
                <w:rFonts w:ascii="Calibri" w:hAnsi="Calibri"/>
                <w:b/>
                <w:color w:val="auto"/>
                <w:sz w:val="16"/>
                <w:szCs w:val="16"/>
                <w:lang w:val="en-GB" w:eastAsia="en-US"/>
              </w:rPr>
              <w:t>support:  [p.getValue(st, oa.name).oclAsType(EnumerationLiteral).name/]</w:t>
            </w:r>
          </w:p>
          <w:p w14:paraId="2A9E8E29"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1FC07963" w14:textId="77777777" w:rsidR="002F0968" w:rsidRPr="00BC39A2" w:rsidRDefault="002F0968" w:rsidP="004561F6">
            <w:pPr>
              <w:numPr>
                <w:ilvl w:val="0"/>
                <w:numId w:val="11"/>
              </w:numPr>
              <w:spacing w:after="0"/>
              <w:ind w:left="176" w:hanging="142"/>
              <w:contextualSpacing/>
              <w:rPr>
                <w:rFonts w:ascii="Calibri" w:hAnsi="Calibri"/>
                <w:b/>
                <w:color w:val="auto"/>
                <w:sz w:val="16"/>
                <w:szCs w:val="16"/>
                <w:lang w:val="en-GB" w:eastAsia="en-US"/>
              </w:rPr>
            </w:pPr>
            <w:r w:rsidRPr="00BC39A2">
              <w:rPr>
                <w:rFonts w:ascii="Calibri" w:hAnsi="Calibri"/>
                <w:b/>
                <w:color w:val="7030A0"/>
                <w:sz w:val="16"/>
                <w:szCs w:val="16"/>
                <w:lang w:val="en-GB" w:eastAsia="en-US"/>
              </w:rPr>
              <w:t>[if oa.name.contains('condition')][if (not p.getValue(st, oa.name).oclIsUndefined())]</w:t>
            </w:r>
            <w:r w:rsidRPr="00BC39A2">
              <w:rPr>
                <w:rFonts w:ascii="Calibri" w:hAnsi="Calibri"/>
                <w:b/>
                <w:color w:val="auto"/>
                <w:sz w:val="16"/>
                <w:szCs w:val="16"/>
                <w:lang w:val="en-GB" w:eastAsia="en-US"/>
              </w:rPr>
              <w:t>condition:[p.getValue(st, oa.name).oclAsType(String)/]</w:t>
            </w:r>
            <w:r w:rsidRPr="00BC39A2">
              <w:rPr>
                <w:rFonts w:ascii="Calibri" w:hAnsi="Calibri"/>
                <w:b/>
                <w:color w:val="7030A0"/>
                <w:sz w:val="16"/>
                <w:szCs w:val="16"/>
                <w:lang w:val="en-GB" w:eastAsia="en-US"/>
              </w:rPr>
              <w:t>[else] &lt;drop/&gt; [/if]</w:t>
            </w:r>
          </w:p>
          <w:p w14:paraId="35FD912C" w14:textId="77777777" w:rsidR="002F0968" w:rsidRPr="00BC39A2" w:rsidRDefault="002F0968" w:rsidP="00E63E69">
            <w:pPr>
              <w:spacing w:after="0"/>
              <w:ind w:left="34"/>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[else]&lt;drop/&gt;</w:t>
            </w:r>
          </w:p>
          <w:p w14:paraId="5BB72664"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14:paraId="1C48A944"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14:paraId="2A924E80"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14:paraId="49DA5233"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[/if]&lt;drop/&gt;</w:t>
            </w:r>
          </w:p>
          <w:p w14:paraId="5790563A"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auto"/>
                <w:sz w:val="16"/>
                <w:szCs w:val="16"/>
                <w:lang w:val="en-GB" w:eastAsia="en-US"/>
              </w:rPr>
              <w:t>[</w:t>
            </w:r>
            <w:r w:rsidRPr="00BC39A2">
              <w:rPr>
                <w:rFonts w:ascii="Calibri" w:hAnsi="Calibri"/>
                <w:b/>
                <w:color w:val="7030A0"/>
                <w:sz w:val="16"/>
                <w:szCs w:val="16"/>
                <w:lang w:val="en-GB" w:eastAsia="en-US"/>
              </w:rPr>
              <w:t>/if]&lt;drop/&gt;</w:t>
            </w:r>
          </w:p>
          <w:p w14:paraId="5748D7E5"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[/for]&lt;drop/&gt;</w:t>
            </w:r>
          </w:p>
          <w:p w14:paraId="208F4A74" w14:textId="77777777" w:rsidR="002F0968" w:rsidRPr="00BC39A2" w:rsidRDefault="002F0968" w:rsidP="00E63E69">
            <w:pPr>
              <w:spacing w:after="0"/>
              <w:contextualSpacing/>
              <w:rPr>
                <w:rFonts w:ascii="Calibri" w:hAnsi="Calibri"/>
                <w:b/>
                <w:color w:val="7030A0"/>
                <w:sz w:val="16"/>
                <w:szCs w:val="16"/>
                <w:lang w:val="en-GB" w:eastAsia="en-US"/>
              </w:rPr>
            </w:pPr>
            <w:r w:rsidRPr="00BC39A2">
              <w:rPr>
                <w:rFonts w:ascii="Calibri" w:hAnsi="Calibri"/>
                <w:b/>
                <w:color w:val="7030A0"/>
                <w:sz w:val="16"/>
                <w:szCs w:val="16"/>
                <w:lang w:val="en-GB" w:eastAsia="en-US"/>
              </w:rPr>
              <w:t>[/for]&lt;drop/&gt;</w:t>
            </w:r>
          </w:p>
        </w:tc>
        <w:tc>
          <w:tcPr>
            <w:tcW w:w="3094" w:type="dxa"/>
          </w:tcPr>
          <w:p w14:paraId="34280AF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 (c:Comment | p.ownedComment)] &lt;drop/&gt;</w:t>
            </w:r>
          </w:p>
          <w:p w14:paraId="7F38D8B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auto"/>
                <w:sz w:val="16"/>
                <w:szCs w:val="16"/>
                <w:lang w:val="en-GB" w:eastAsia="en-US"/>
              </w:rPr>
              <w:t>[c._body.clean()/]</w:t>
            </w:r>
          </w:p>
          <w:p w14:paraId="42DE55B8"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[/for]</w:t>
            </w:r>
          </w:p>
          <w:p w14:paraId="668B5613" w14:textId="77777777" w:rsidR="002F0968" w:rsidRPr="00BC39A2" w:rsidRDefault="002F0968" w:rsidP="00E63E69">
            <w:pPr>
              <w:spacing w:after="0"/>
              <w:rPr>
                <w:rFonts w:ascii="Calibri" w:hAnsi="Calibri"/>
                <w:b/>
                <w:color w:val="7030A0"/>
                <w:sz w:val="16"/>
                <w:szCs w:val="16"/>
                <w:lang w:val="en-GB" w:eastAsia="en-US"/>
              </w:rPr>
            </w:pPr>
            <w:r w:rsidRPr="00BC39A2">
              <w:rPr>
                <w:rFonts w:ascii="Calibri" w:hAnsi="Calibri"/>
                <w:b/>
                <w:color w:val="7030A0"/>
                <w:sz w:val="16"/>
                <w:szCs w:val="16"/>
                <w:lang w:val="en-GB" w:eastAsia="en-US"/>
              </w:rPr>
              <w:t xml:space="preserve"> </w:t>
            </w:r>
          </w:p>
        </w:tc>
      </w:tr>
    </w:tbl>
    <w:p w14:paraId="50EE1208"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[/for]&lt;drop/&gt;</w:t>
      </w:r>
    </w:p>
    <w:p w14:paraId="58368EBA"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&lt;/table&gt;&lt;drop/&gt;</w:t>
      </w:r>
    </w:p>
    <w:p w14:paraId="400E5CE6"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[else][/if]&lt;drop/&gt;</w:t>
      </w:r>
    </w:p>
    <w:p w14:paraId="020EA98B" w14:textId="77777777" w:rsidR="002F0968" w:rsidRDefault="002F0968" w:rsidP="002F0968">
      <w:pPr>
        <w:spacing w:after="0"/>
        <w:ind w:left="720"/>
        <w:rPr>
          <w:rFonts w:ascii="Calibri" w:eastAsia="Times New Roman" w:hAnsi="Calibri" w:cs="Calibri"/>
          <w:color w:val="7030A0"/>
          <w:sz w:val="20"/>
          <w:szCs w:val="20"/>
          <w:lang w:eastAsia="en-US"/>
        </w:rPr>
      </w:pPr>
      <w:r w:rsidRPr="00694242">
        <w:rPr>
          <w:rFonts w:ascii="Calibri" w:eastAsia="Times New Roman" w:hAnsi="Calibri" w:cs="Calibri"/>
          <w:color w:val="7030A0"/>
          <w:sz w:val="20"/>
          <w:szCs w:val="20"/>
          <w:lang w:eastAsia="en-US"/>
        </w:rPr>
        <w:t>[/for]&lt;drop/&gt;</w:t>
      </w:r>
    </w:p>
    <w:p w14:paraId="078ADFA3" w14:textId="77777777" w:rsidR="002F0968" w:rsidRDefault="002F0968" w:rsidP="002F0968">
      <w:pPr>
        <w:pStyle w:val="Default"/>
        <w:ind w:left="720"/>
        <w:rPr>
          <w:rFonts w:ascii="Calibri" w:hAnsi="Calibri"/>
          <w:bCs/>
          <w:color w:val="7030A0"/>
          <w:sz w:val="20"/>
          <w:szCs w:val="20"/>
        </w:rPr>
      </w:pPr>
      <w:r w:rsidRPr="00676173">
        <w:rPr>
          <w:rFonts w:ascii="Calibri" w:hAnsi="Calibri"/>
          <w:bCs/>
          <w:color w:val="7030A0"/>
          <w:sz w:val="20"/>
          <w:szCs w:val="20"/>
        </w:rPr>
        <w:lastRenderedPageBreak/>
        <w:t>&lt;/gendoc&gt;&lt;drop/&gt;</w:t>
      </w:r>
    </w:p>
    <w:p w14:paraId="75B23526" w14:textId="77777777" w:rsidR="002F0968" w:rsidRPr="00D030FC" w:rsidRDefault="002F0968" w:rsidP="002F0968">
      <w:r>
        <w:t xml:space="preserve">Note that this and following </w:t>
      </w:r>
      <w:r w:rsidR="00950A4C">
        <w:t>clause</w:t>
      </w:r>
      <w:r>
        <w:t>s have been reoriented to landscape as is advisable in a document when producing attribute data dictionary content.</w:t>
      </w:r>
    </w:p>
    <w:p w14:paraId="50ADE7D5" w14:textId="77777777" w:rsidR="00916805" w:rsidRDefault="002F0968">
      <w:pPr>
        <w:pStyle w:val="berschrift2"/>
      </w:pPr>
      <w:bookmarkStart w:id="685" w:name="_Toc511379187"/>
      <w:bookmarkStart w:id="686" w:name="_Toc520987172"/>
      <w:r>
        <w:t>Adding complex data types</w:t>
      </w:r>
      <w:bookmarkEnd w:id="685"/>
      <w:bookmarkEnd w:id="686"/>
    </w:p>
    <w:p w14:paraId="3AA3BCCE" w14:textId="77777777" w:rsidR="002F0968" w:rsidRPr="00D030FC" w:rsidRDefault="002F0968" w:rsidP="002F0968">
      <w:pPr>
        <w:rPr>
          <w:rFonts w:ascii="Calibri" w:hAnsi="Calibri"/>
          <w:color w:val="7030A0"/>
          <w:lang w:val="en-GB"/>
        </w:rPr>
      </w:pPr>
      <w:r>
        <w:t>A complex data types have a very similar structure to a class and hence the Gendoc commands are similar. The following snippet highlights in bold the differences between the class script above and the data type script replacing from “</w:t>
      </w:r>
      <w:r w:rsidRPr="00676173">
        <w:rPr>
          <w:rFonts w:ascii="Calibri" w:hAnsi="Calibri"/>
          <w:bCs/>
          <w:color w:val="7030A0"/>
          <w:sz w:val="20"/>
          <w:szCs w:val="20"/>
        </w:rPr>
        <w:t>[for (cl:Class | Class.allInstances()-&gt;sortedBy(name))]&lt;drop/&gt;</w:t>
      </w:r>
      <w:r>
        <w:t>”</w:t>
      </w:r>
    </w:p>
    <w:p w14:paraId="368F104A" w14:textId="77777777" w:rsidR="002F0968"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t xml:space="preserve">[for </w:t>
      </w:r>
      <w:r w:rsidRPr="00D030FC">
        <w:rPr>
          <w:rFonts w:ascii="Calibri" w:hAnsi="Calibri"/>
          <w:b/>
          <w:bCs/>
          <w:color w:val="7030A0"/>
          <w:sz w:val="20"/>
          <w:szCs w:val="20"/>
        </w:rPr>
        <w:t>(dt:DataType | DataType.</w:t>
      </w:r>
      <w:r w:rsidRPr="00D030FC">
        <w:rPr>
          <w:rFonts w:ascii="Calibri" w:hAnsi="Calibri"/>
          <w:bCs/>
          <w:color w:val="7030A0"/>
          <w:sz w:val="20"/>
          <w:szCs w:val="20"/>
        </w:rPr>
        <w:t>allInstances()-&gt;sortedBy(name))]&lt;drop/&gt;</w:t>
      </w:r>
    </w:p>
    <w:p w14:paraId="2970BE7A" w14:textId="77777777" w:rsidR="002F0968" w:rsidRDefault="002F0968" w:rsidP="002F0968">
      <w:pPr>
        <w:spacing w:after="0"/>
        <w:ind w:left="720"/>
        <w:rPr>
          <w:rFonts w:ascii="Calibri" w:hAnsi="Calibri"/>
          <w:color w:val="7030A0"/>
        </w:rPr>
      </w:pPr>
      <w:r w:rsidRPr="00D030FC">
        <w:rPr>
          <w:rFonts w:ascii="Calibri" w:hAnsi="Calibri"/>
          <w:bCs/>
          <w:color w:val="7030A0"/>
          <w:sz w:val="20"/>
          <w:szCs w:val="20"/>
        </w:rPr>
        <w:t xml:space="preserve">[if </w:t>
      </w:r>
      <w:r w:rsidRPr="00D030FC">
        <w:rPr>
          <w:rFonts w:ascii="Calibri" w:hAnsi="Calibri"/>
          <w:b/>
          <w:bCs/>
          <w:color w:val="7030A0"/>
          <w:sz w:val="20"/>
          <w:szCs w:val="20"/>
        </w:rPr>
        <w:t>dt.</w:t>
      </w:r>
      <w:r w:rsidRPr="00D030FC">
        <w:rPr>
          <w:rFonts w:ascii="Calibri" w:hAnsi="Calibri"/>
          <w:bCs/>
          <w:color w:val="7030A0"/>
          <w:sz w:val="20"/>
          <w:szCs w:val="20"/>
        </w:rPr>
        <w:t>oclIsTypeOf</w:t>
      </w:r>
      <w:r w:rsidRPr="00D030FC">
        <w:rPr>
          <w:rFonts w:ascii="Calibri" w:hAnsi="Calibri"/>
          <w:b/>
          <w:bCs/>
          <w:color w:val="7030A0"/>
          <w:sz w:val="20"/>
          <w:szCs w:val="20"/>
        </w:rPr>
        <w:t>(DataType)</w:t>
      </w:r>
      <w:r w:rsidRPr="00D030FC">
        <w:rPr>
          <w:rFonts w:ascii="Calibri" w:hAnsi="Calibri"/>
          <w:bCs/>
          <w:color w:val="7030A0"/>
          <w:sz w:val="20"/>
          <w:szCs w:val="20"/>
        </w:rPr>
        <w:t>]&lt;drop/&gt;</w:t>
      </w:r>
    </w:p>
    <w:p w14:paraId="65480EC2" w14:textId="77777777" w:rsidR="002F0968" w:rsidRDefault="002F0968" w:rsidP="002F0968">
      <w:pPr>
        <w:spacing w:after="0"/>
        <w:ind w:left="720"/>
        <w:rPr>
          <w:rFonts w:ascii="Calibri" w:hAnsi="Calibri"/>
          <w:bCs/>
          <w:color w:val="7030A0"/>
          <w:sz w:val="20"/>
          <w:szCs w:val="20"/>
        </w:rPr>
      </w:pPr>
      <w:r w:rsidRPr="00D030FC">
        <w:rPr>
          <w:rFonts w:ascii="Calibri" w:hAnsi="Calibri"/>
          <w:sz w:val="20"/>
          <w:szCs w:val="20"/>
        </w:rPr>
        <w:t>[</w:t>
      </w:r>
      <w:r w:rsidRPr="00D030FC">
        <w:rPr>
          <w:rFonts w:ascii="Calibri" w:hAnsi="Calibri"/>
          <w:b/>
          <w:sz w:val="20"/>
          <w:szCs w:val="20"/>
        </w:rPr>
        <w:t>dt</w:t>
      </w:r>
      <w:r w:rsidRPr="00D030FC">
        <w:rPr>
          <w:rFonts w:ascii="Calibri" w:hAnsi="Calibri"/>
          <w:sz w:val="20"/>
          <w:szCs w:val="20"/>
        </w:rPr>
        <w:t>.name/]</w:t>
      </w:r>
    </w:p>
    <w:p w14:paraId="186B0A69" w14:textId="77777777" w:rsidR="002F0968" w:rsidRDefault="002F0968" w:rsidP="002F0968">
      <w:pPr>
        <w:spacing w:after="0"/>
        <w:ind w:left="720"/>
        <w:rPr>
          <w:rFonts w:ascii="Calibri" w:hAnsi="Calibri"/>
          <w:bCs/>
          <w:color w:val="7030A0"/>
          <w:sz w:val="20"/>
          <w:szCs w:val="20"/>
        </w:rPr>
      </w:pPr>
      <w:r w:rsidRPr="00D030FC">
        <w:rPr>
          <w:rFonts w:ascii="Calibri" w:hAnsi="Calibri"/>
          <w:color w:val="7030A0"/>
          <w:sz w:val="20"/>
          <w:szCs w:val="20"/>
        </w:rPr>
        <w:t xml:space="preserve">[for (co:Comment | </w:t>
      </w:r>
      <w:r w:rsidRPr="00D030FC">
        <w:rPr>
          <w:rFonts w:ascii="Calibri" w:hAnsi="Calibri"/>
          <w:b/>
          <w:color w:val="7030A0"/>
          <w:sz w:val="20"/>
          <w:szCs w:val="20"/>
        </w:rPr>
        <w:t>dt.</w:t>
      </w:r>
      <w:r w:rsidRPr="00D030FC">
        <w:rPr>
          <w:rFonts w:ascii="Calibri" w:hAnsi="Calibri"/>
          <w:color w:val="7030A0"/>
          <w:sz w:val="20"/>
          <w:szCs w:val="20"/>
        </w:rPr>
        <w:t>ownedComment)]&lt;drop/&gt;</w:t>
      </w:r>
    </w:p>
    <w:p w14:paraId="5D7B2121" w14:textId="77777777" w:rsidR="002F0968" w:rsidRDefault="002F0968" w:rsidP="002F0968">
      <w:pPr>
        <w:spacing w:after="0"/>
        <w:ind w:left="720"/>
        <w:rPr>
          <w:rFonts w:ascii="Calibri" w:eastAsia="Times New Roman" w:hAnsi="Calibri" w:cs="Calibri"/>
          <w:color w:val="7030A0"/>
          <w:sz w:val="20"/>
          <w:szCs w:val="20"/>
          <w:lang w:eastAsia="en-US"/>
        </w:rPr>
      </w:pPr>
      <w:r w:rsidRPr="00050F5E">
        <w:rPr>
          <w:rFonts w:ascii="Calibri" w:eastAsia="Times New Roman" w:hAnsi="Calibri" w:cs="Calibri"/>
          <w:color w:val="7030A0"/>
          <w:sz w:val="20"/>
          <w:szCs w:val="20"/>
          <w:lang w:eastAsia="en-US"/>
        </w:rPr>
        <w:t>&lt;dropEmpty&gt;</w:t>
      </w:r>
      <w:r w:rsidRPr="00050F5E">
        <w:rPr>
          <w:rFonts w:ascii="Calibri" w:eastAsia="Times New Roman" w:hAnsi="Calibri" w:cs="Calibri"/>
          <w:color w:val="auto"/>
          <w:sz w:val="20"/>
          <w:szCs w:val="20"/>
          <w:lang w:eastAsia="en-US"/>
        </w:rPr>
        <w:t>[co._body.clean()/]</w:t>
      </w:r>
      <w:r w:rsidRPr="00050F5E">
        <w:rPr>
          <w:rFonts w:ascii="Calibri" w:eastAsia="Times New Roman" w:hAnsi="Calibri" w:cs="Calibri"/>
          <w:color w:val="7030A0"/>
          <w:sz w:val="20"/>
          <w:szCs w:val="20"/>
          <w:lang w:eastAsia="en-US"/>
        </w:rPr>
        <w:t>&lt;/dropEmpty&gt;</w:t>
      </w:r>
    </w:p>
    <w:p w14:paraId="57B2D7A9" w14:textId="77777777" w:rsidR="002F0968" w:rsidRPr="00D030FC" w:rsidRDefault="002F0968" w:rsidP="002F0968">
      <w:pPr>
        <w:spacing w:after="0"/>
        <w:ind w:left="720"/>
        <w:rPr>
          <w:rFonts w:ascii="Calibri" w:hAnsi="Calibri"/>
          <w:bCs/>
          <w:color w:val="7030A0"/>
          <w:sz w:val="20"/>
          <w:szCs w:val="20"/>
        </w:rPr>
      </w:pPr>
      <w:r w:rsidRPr="00694242">
        <w:rPr>
          <w:rFonts w:ascii="Calibri" w:hAnsi="Calibri"/>
          <w:color w:val="7030A0"/>
          <w:sz w:val="20"/>
          <w:szCs w:val="20"/>
        </w:rPr>
        <w:t xml:space="preserve"> </w:t>
      </w:r>
      <w:r w:rsidRPr="00D030FC">
        <w:rPr>
          <w:rFonts w:ascii="Calibri" w:hAnsi="Calibri"/>
          <w:color w:val="7030A0"/>
          <w:sz w:val="20"/>
          <w:szCs w:val="20"/>
        </w:rPr>
        <w:t>[/for]&lt;drop/&gt;</w:t>
      </w:r>
    </w:p>
    <w:p w14:paraId="03086516" w14:textId="77777777" w:rsidR="002F0968" w:rsidRDefault="002F0968" w:rsidP="002F0968">
      <w:pPr>
        <w:spacing w:after="0"/>
        <w:ind w:left="720"/>
        <w:rPr>
          <w:rFonts w:ascii="Calibri" w:eastAsia="Times New Roman" w:hAnsi="Calibri" w:cs="Calibri"/>
          <w:color w:val="auto"/>
          <w:sz w:val="20"/>
          <w:szCs w:val="20"/>
          <w:lang w:eastAsia="en-US"/>
        </w:rPr>
      </w:pPr>
      <w:r w:rsidRPr="00050F5E">
        <w:rPr>
          <w:rFonts w:ascii="Calibri" w:eastAsia="Times New Roman" w:hAnsi="Calibri" w:cs="Calibri"/>
          <w:color w:val="auto"/>
          <w:sz w:val="20"/>
          <w:szCs w:val="20"/>
          <w:lang w:eastAsia="en-US"/>
        </w:rPr>
        <w:t>Applied Stereotypes:</w:t>
      </w:r>
    </w:p>
    <w:p w14:paraId="741AA5AD" w14:textId="77777777" w:rsidR="002F0968" w:rsidRPr="00D030FC" w:rsidRDefault="002F0968" w:rsidP="002F0968">
      <w:pPr>
        <w:spacing w:after="0"/>
        <w:ind w:left="720"/>
        <w:rPr>
          <w:rFonts w:ascii="Calibri" w:eastAsia="Times New Roman" w:hAnsi="Calibri" w:cs="Calibri"/>
          <w:b/>
          <w:color w:val="7030A0"/>
          <w:sz w:val="20"/>
          <w:szCs w:val="20"/>
          <w:lang w:eastAsia="en-US"/>
        </w:rPr>
      </w:pPr>
      <w:r w:rsidRPr="00D030FC">
        <w:rPr>
          <w:rFonts w:ascii="Calibri" w:eastAsia="Times New Roman" w:hAnsi="Calibri" w:cs="Calibri"/>
          <w:b/>
          <w:color w:val="7030A0"/>
          <w:sz w:val="20"/>
          <w:szCs w:val="20"/>
          <w:lang w:eastAsia="en-US"/>
        </w:rPr>
        <w:t>[for (st:Stereotype | dt.getAppliedStereotypes())]&lt;drop/&gt;</w:t>
      </w:r>
    </w:p>
    <w:p w14:paraId="3D52CFE4" w14:textId="77777777" w:rsidR="002F0968" w:rsidRPr="00D030FC" w:rsidRDefault="002F0968" w:rsidP="004561F6">
      <w:pPr>
        <w:numPr>
          <w:ilvl w:val="0"/>
          <w:numId w:val="11"/>
        </w:numPr>
        <w:spacing w:before="200" w:after="0" w:line="276" w:lineRule="auto"/>
        <w:ind w:left="1440"/>
        <w:rPr>
          <w:rFonts w:ascii="Calibri" w:eastAsia="Times New Roman" w:hAnsi="Calibri" w:cs="Calibri"/>
          <w:b/>
          <w:color w:val="auto"/>
          <w:sz w:val="20"/>
          <w:szCs w:val="20"/>
          <w:lang w:eastAsia="en-US"/>
        </w:rPr>
      </w:pPr>
      <w:r w:rsidRPr="00D030FC">
        <w:rPr>
          <w:rFonts w:ascii="Calibri" w:eastAsia="Times New Roman" w:hAnsi="Calibri" w:cs="Calibri"/>
          <w:b/>
          <w:color w:val="auto"/>
          <w:sz w:val="20"/>
          <w:szCs w:val="20"/>
          <w:lang w:eastAsia="en-US"/>
        </w:rPr>
        <w:t>[st.name/]</w:t>
      </w:r>
    </w:p>
    <w:p w14:paraId="2CFE39EB" w14:textId="77777777" w:rsidR="002F0968" w:rsidRPr="00D030FC" w:rsidRDefault="002F0968" w:rsidP="002F0968">
      <w:pPr>
        <w:spacing w:after="0"/>
        <w:ind w:left="720"/>
        <w:rPr>
          <w:rFonts w:ascii="Calibri" w:eastAsia="Times New Roman" w:hAnsi="Calibri" w:cs="Calibri"/>
          <w:b/>
          <w:color w:val="7030A0"/>
          <w:szCs w:val="20"/>
          <w:lang w:eastAsia="en-US"/>
        </w:rPr>
      </w:pPr>
      <w:r w:rsidRPr="00D030FC">
        <w:rPr>
          <w:rFonts w:ascii="Calibri" w:eastAsia="Times New Roman" w:hAnsi="Calibri" w:cs="Calibri"/>
          <w:b/>
          <w:color w:val="7030A0"/>
          <w:sz w:val="20"/>
          <w:szCs w:val="20"/>
          <w:lang w:eastAsia="en-US"/>
        </w:rPr>
        <w:t>[/for]&lt;drop/&gt;</w:t>
      </w:r>
    </w:p>
    <w:p w14:paraId="3000A8EA" w14:textId="77777777" w:rsidR="002F0968" w:rsidRDefault="002F0968" w:rsidP="002F0968">
      <w:pPr>
        <w:spacing w:after="0"/>
        <w:ind w:left="720"/>
        <w:rPr>
          <w:rFonts w:ascii="Calibri" w:hAnsi="Calibri"/>
          <w:color w:val="7030A0"/>
          <w:szCs w:val="20"/>
        </w:rPr>
      </w:pPr>
      <w:r w:rsidRPr="00D030FC">
        <w:rPr>
          <w:rFonts w:ascii="Calibri" w:hAnsi="Calibri"/>
          <w:color w:val="7030A0"/>
          <w:sz w:val="20"/>
          <w:szCs w:val="20"/>
        </w:rPr>
        <w:t xml:space="preserve">[if  </w:t>
      </w:r>
      <w:r w:rsidRPr="00D030FC">
        <w:rPr>
          <w:rFonts w:ascii="Calibri" w:hAnsi="Calibri"/>
          <w:b/>
          <w:color w:val="7030A0"/>
          <w:sz w:val="20"/>
          <w:szCs w:val="20"/>
        </w:rPr>
        <w:t>dt</w:t>
      </w:r>
      <w:r w:rsidRPr="00D030FC">
        <w:rPr>
          <w:rFonts w:ascii="Calibri" w:hAnsi="Calibri"/>
          <w:color w:val="7030A0"/>
          <w:sz w:val="20"/>
          <w:szCs w:val="20"/>
        </w:rPr>
        <w:t>.ownedAttribute-&gt;notEmpty()]&lt;drop/&gt;</w:t>
      </w:r>
    </w:p>
    <w:p w14:paraId="245CE9DC" w14:textId="24C44A02" w:rsidR="002F0968" w:rsidRDefault="002F0968" w:rsidP="002F0968">
      <w:pPr>
        <w:spacing w:after="0"/>
        <w:ind w:left="720"/>
        <w:rPr>
          <w:rFonts w:ascii="Calibri" w:hAnsi="Calibri"/>
          <w:color w:val="7030A0"/>
          <w:sz w:val="20"/>
          <w:szCs w:val="20"/>
          <w:lang w:val="en-GB"/>
        </w:rPr>
      </w:pPr>
      <w:bookmarkStart w:id="687" w:name="_Toc517250734"/>
      <w:bookmarkStart w:id="688" w:name="_Toc520987298"/>
      <w:r w:rsidRPr="00D030FC">
        <w:rPr>
          <w:rFonts w:ascii="Calibri" w:hAnsi="Calibri" w:cs="Times New Roman"/>
          <w:sz w:val="20"/>
          <w:szCs w:val="20"/>
        </w:rPr>
        <w:t xml:space="preserve">Table </w:t>
      </w:r>
      <w:r w:rsidR="00ED391E" w:rsidRPr="00D030FC">
        <w:rPr>
          <w:rFonts w:ascii="Calibri" w:hAnsi="Calibri" w:cs="Times New Roman"/>
          <w:sz w:val="20"/>
          <w:szCs w:val="20"/>
        </w:rPr>
        <w:fldChar w:fldCharType="begin"/>
      </w:r>
      <w:r w:rsidRPr="00D030FC">
        <w:rPr>
          <w:rFonts w:ascii="Calibri" w:hAnsi="Calibri" w:cs="Times New Roman"/>
          <w:sz w:val="20"/>
          <w:szCs w:val="20"/>
        </w:rPr>
        <w:instrText xml:space="preserve"> SEQ Table \* ARABIC </w:instrText>
      </w:r>
      <w:r w:rsidR="00ED391E" w:rsidRPr="00D030FC">
        <w:rPr>
          <w:rFonts w:ascii="Calibri" w:hAnsi="Calibri" w:cs="Times New Roman"/>
          <w:sz w:val="20"/>
          <w:szCs w:val="20"/>
        </w:rPr>
        <w:fldChar w:fldCharType="separate"/>
      </w:r>
      <w:r w:rsidR="00D4118B">
        <w:rPr>
          <w:rFonts w:ascii="Calibri" w:hAnsi="Calibri" w:cs="Times New Roman"/>
          <w:noProof/>
          <w:sz w:val="20"/>
          <w:szCs w:val="20"/>
        </w:rPr>
        <w:t>2</w:t>
      </w:r>
      <w:r w:rsidR="00ED391E" w:rsidRPr="00D030FC">
        <w:rPr>
          <w:rFonts w:ascii="Calibri" w:hAnsi="Calibri" w:cs="Times New Roman"/>
          <w:sz w:val="20"/>
          <w:szCs w:val="20"/>
        </w:rPr>
        <w:fldChar w:fldCharType="end"/>
      </w:r>
      <w:r w:rsidRPr="00D030FC">
        <w:rPr>
          <w:rFonts w:ascii="Calibri" w:hAnsi="Calibri" w:cs="Times New Roman"/>
          <w:sz w:val="20"/>
          <w:szCs w:val="20"/>
        </w:rPr>
        <w:t>:</w:t>
      </w:r>
      <w:r w:rsidRPr="00D030FC">
        <w:rPr>
          <w:rFonts w:ascii="Calibri" w:hAnsi="Calibri" w:cs="Times New Roman"/>
          <w:sz w:val="20"/>
          <w:szCs w:val="20"/>
          <w:lang w:eastAsia="zh-CN"/>
        </w:rPr>
        <w:t xml:space="preserve"> Attributes</w:t>
      </w:r>
      <w:r w:rsidRPr="00D030FC">
        <w:rPr>
          <w:rFonts w:ascii="Calibri" w:hAnsi="Calibri" w:cs="Times New Roman"/>
          <w:sz w:val="20"/>
          <w:szCs w:val="20"/>
        </w:rPr>
        <w:t xml:space="preserve"> </w:t>
      </w:r>
      <w:r w:rsidRPr="00D030FC">
        <w:rPr>
          <w:rFonts w:ascii="Calibri" w:hAnsi="Calibri" w:cs="Times New Roman"/>
          <w:sz w:val="20"/>
          <w:szCs w:val="20"/>
          <w:lang w:eastAsia="zh-CN"/>
        </w:rPr>
        <w:t>for [dt.name/]</w:t>
      </w:r>
      <w:bookmarkEnd w:id="687"/>
      <w:bookmarkEnd w:id="688"/>
    </w:p>
    <w:p w14:paraId="1B845007" w14:textId="77777777" w:rsidR="002F0968" w:rsidRPr="00D030FC" w:rsidRDefault="002F0968" w:rsidP="002F0968">
      <w:pPr>
        <w:spacing w:after="0"/>
        <w:ind w:left="720"/>
        <w:rPr>
          <w:rFonts w:ascii="Calibri" w:hAnsi="Calibri"/>
          <w:color w:val="7030A0"/>
          <w:sz w:val="20"/>
          <w:szCs w:val="20"/>
          <w:lang w:val="en-GB"/>
        </w:rPr>
      </w:pPr>
      <w:r w:rsidRPr="00D030FC">
        <w:rPr>
          <w:rFonts w:ascii="Calibri" w:hAnsi="Calibri"/>
          <w:color w:val="7030A0"/>
          <w:sz w:val="20"/>
          <w:szCs w:val="20"/>
        </w:rPr>
        <w:t>&lt;drop/&gt;</w:t>
      </w:r>
    </w:p>
    <w:p w14:paraId="3DFECB60" w14:textId="77777777" w:rsidR="002F0968" w:rsidRDefault="002F0968" w:rsidP="002F0968">
      <w:pPr>
        <w:spacing w:after="0"/>
        <w:ind w:left="720"/>
        <w:rPr>
          <w:rFonts w:ascii="Calibri" w:hAnsi="Calibri" w:cs="Times New Roman"/>
          <w:color w:val="7030A0"/>
          <w:sz w:val="20"/>
          <w:szCs w:val="20"/>
        </w:rPr>
      </w:pPr>
      <w:r w:rsidRPr="00D030FC">
        <w:rPr>
          <w:rFonts w:ascii="Calibri" w:hAnsi="Calibri" w:cs="Times New Roman"/>
          <w:color w:val="7030A0"/>
          <w:sz w:val="20"/>
          <w:szCs w:val="20"/>
        </w:rPr>
        <w:t>&lt;table&gt;&lt;drop/&gt;</w:t>
      </w:r>
    </w:p>
    <w:tbl>
      <w:tblPr>
        <w:tblStyle w:val="Tabellenraster"/>
        <w:tblW w:w="0" w:type="auto"/>
        <w:tblLayout w:type="fixed"/>
        <w:tblLook w:val="04A0" w:firstRow="1" w:lastRow="0" w:firstColumn="1" w:lastColumn="0" w:noHBand="0" w:noVBand="1"/>
      </w:tblPr>
      <w:tblGrid>
        <w:gridCol w:w="2320"/>
        <w:gridCol w:w="2126"/>
        <w:gridCol w:w="1134"/>
        <w:gridCol w:w="709"/>
        <w:gridCol w:w="3402"/>
        <w:gridCol w:w="3089"/>
      </w:tblGrid>
      <w:tr w:rsidR="002F0968" w:rsidRPr="00D329F2" w14:paraId="3DD03753" w14:textId="77777777" w:rsidTr="00E63E69">
        <w:tc>
          <w:tcPr>
            <w:tcW w:w="2320" w:type="dxa"/>
          </w:tcPr>
          <w:p w14:paraId="72CCE981" w14:textId="77777777" w:rsidR="002F0968" w:rsidRPr="00ED52CB" w:rsidRDefault="002F0968" w:rsidP="00E63E69">
            <w:pPr>
              <w:spacing w:after="0"/>
              <w:rPr>
                <w:rFonts w:cs="Times New Roman"/>
                <w:b/>
                <w:sz w:val="16"/>
                <w:szCs w:val="20"/>
              </w:rPr>
            </w:pPr>
            <w:r w:rsidRPr="00ED52CB">
              <w:rPr>
                <w:rFonts w:cs="Times New Roman"/>
                <w:b/>
                <w:sz w:val="16"/>
                <w:szCs w:val="20"/>
              </w:rPr>
              <w:t>Attribute Name</w:t>
            </w:r>
          </w:p>
        </w:tc>
        <w:tc>
          <w:tcPr>
            <w:tcW w:w="2126" w:type="dxa"/>
          </w:tcPr>
          <w:p w14:paraId="3A26EC94" w14:textId="77777777" w:rsidR="002F0968" w:rsidRPr="00ED52CB" w:rsidRDefault="002F0968" w:rsidP="00E63E69">
            <w:pPr>
              <w:spacing w:after="0"/>
              <w:rPr>
                <w:rFonts w:cs="Times New Roman"/>
                <w:b/>
                <w:sz w:val="16"/>
                <w:szCs w:val="20"/>
              </w:rPr>
            </w:pPr>
            <w:r w:rsidRPr="00ED52CB">
              <w:rPr>
                <w:rFonts w:cs="Times New Roman"/>
                <w:b/>
                <w:sz w:val="16"/>
                <w:szCs w:val="20"/>
              </w:rPr>
              <w:t>Type</w:t>
            </w:r>
          </w:p>
        </w:tc>
        <w:tc>
          <w:tcPr>
            <w:tcW w:w="1134" w:type="dxa"/>
          </w:tcPr>
          <w:p w14:paraId="024EC735" w14:textId="77777777" w:rsidR="002F0968" w:rsidRPr="00ED52CB" w:rsidRDefault="002F0968" w:rsidP="00E63E69">
            <w:pPr>
              <w:spacing w:after="0"/>
              <w:rPr>
                <w:rFonts w:cs="Times New Roman"/>
                <w:b/>
                <w:sz w:val="16"/>
                <w:szCs w:val="20"/>
              </w:rPr>
            </w:pPr>
            <w:r w:rsidRPr="00ED52CB">
              <w:rPr>
                <w:rFonts w:cs="Times New Roman"/>
                <w:b/>
                <w:sz w:val="16"/>
                <w:szCs w:val="20"/>
              </w:rPr>
              <w:t>Multiplicity</w:t>
            </w:r>
          </w:p>
        </w:tc>
        <w:tc>
          <w:tcPr>
            <w:tcW w:w="709" w:type="dxa"/>
          </w:tcPr>
          <w:p w14:paraId="233CDCC6" w14:textId="77777777" w:rsidR="002F0968" w:rsidRPr="00ED52CB" w:rsidRDefault="002F0968" w:rsidP="00E63E69">
            <w:pPr>
              <w:spacing w:after="0"/>
              <w:rPr>
                <w:rFonts w:cs="Times New Roman"/>
                <w:b/>
                <w:sz w:val="16"/>
                <w:szCs w:val="20"/>
              </w:rPr>
            </w:pPr>
            <w:r w:rsidRPr="00ED52CB">
              <w:rPr>
                <w:rFonts w:cs="Times New Roman"/>
                <w:b/>
                <w:sz w:val="16"/>
                <w:szCs w:val="20"/>
              </w:rPr>
              <w:t>Access</w:t>
            </w:r>
          </w:p>
        </w:tc>
        <w:tc>
          <w:tcPr>
            <w:tcW w:w="3402" w:type="dxa"/>
          </w:tcPr>
          <w:p w14:paraId="70EE6B53" w14:textId="77777777" w:rsidR="002F0968" w:rsidRPr="00ED52CB" w:rsidRDefault="002F0968" w:rsidP="00E63E69">
            <w:pPr>
              <w:spacing w:after="0"/>
              <w:rPr>
                <w:rFonts w:cs="Times New Roman"/>
                <w:b/>
                <w:sz w:val="16"/>
                <w:szCs w:val="20"/>
              </w:rPr>
            </w:pPr>
            <w:r w:rsidRPr="00ED52CB">
              <w:rPr>
                <w:rFonts w:cs="Times New Roman"/>
                <w:b/>
                <w:sz w:val="16"/>
                <w:szCs w:val="20"/>
              </w:rPr>
              <w:t>Stereotypes</w:t>
            </w:r>
          </w:p>
        </w:tc>
        <w:tc>
          <w:tcPr>
            <w:tcW w:w="3089" w:type="dxa"/>
          </w:tcPr>
          <w:p w14:paraId="0598465E" w14:textId="77777777" w:rsidR="002F0968" w:rsidRPr="00ED52CB" w:rsidRDefault="002F0968" w:rsidP="00E63E69">
            <w:pPr>
              <w:spacing w:after="0"/>
              <w:rPr>
                <w:rFonts w:cs="Times New Roman"/>
                <w:b/>
                <w:sz w:val="16"/>
                <w:szCs w:val="20"/>
              </w:rPr>
            </w:pPr>
            <w:r w:rsidRPr="00ED52CB">
              <w:rPr>
                <w:rFonts w:cs="Times New Roman"/>
                <w:b/>
                <w:sz w:val="16"/>
                <w:szCs w:val="20"/>
              </w:rPr>
              <w:t>Description</w:t>
            </w:r>
          </w:p>
        </w:tc>
      </w:tr>
    </w:tbl>
    <w:p w14:paraId="77E74750" w14:textId="77777777" w:rsidR="002F0968" w:rsidRPr="00D030FC" w:rsidRDefault="002F0968" w:rsidP="002F0968">
      <w:pPr>
        <w:spacing w:after="0"/>
        <w:ind w:left="720"/>
        <w:rPr>
          <w:rFonts w:ascii="Calibri" w:hAnsi="Calibri" w:cs="Times New Roman"/>
          <w:color w:val="7030A0"/>
          <w:sz w:val="20"/>
          <w:szCs w:val="20"/>
        </w:rPr>
      </w:pPr>
      <w:r w:rsidRPr="00D030FC">
        <w:rPr>
          <w:rFonts w:ascii="Calibri" w:hAnsi="Calibri" w:cs="Times New Roman"/>
          <w:color w:val="7030A0"/>
          <w:sz w:val="20"/>
          <w:szCs w:val="20"/>
        </w:rPr>
        <w:t>[for (p:Property|dt.ownedAttribute)]&lt;drop/&gt;</w:t>
      </w:r>
    </w:p>
    <w:p w14:paraId="7EA7B1EF" w14:textId="77777777" w:rsidR="002F0968" w:rsidRDefault="002F0968" w:rsidP="002F0968">
      <w:pPr>
        <w:spacing w:after="0"/>
        <w:ind w:left="720"/>
        <w:rPr>
          <w:rFonts w:ascii="Calibri" w:hAnsi="Calibri" w:cs="Times New Roman"/>
          <w:color w:val="7030A0"/>
          <w:sz w:val="20"/>
          <w:szCs w:val="20"/>
        </w:rPr>
      </w:pPr>
    </w:p>
    <w:p w14:paraId="026210FE" w14:textId="77777777" w:rsidR="002F0968" w:rsidRPr="00D030FC" w:rsidRDefault="002F0968" w:rsidP="002F0968">
      <w:pPr>
        <w:spacing w:after="0"/>
        <w:ind w:left="720"/>
        <w:rPr>
          <w:rFonts w:ascii="Calibri" w:hAnsi="Calibri" w:cs="Times New Roman"/>
          <w:color w:val="auto"/>
        </w:rPr>
      </w:pPr>
      <w:r w:rsidRPr="00D030FC">
        <w:rPr>
          <w:rFonts w:ascii="Calibri" w:hAnsi="Calibri" w:cs="Times New Roman"/>
          <w:color w:val="auto"/>
          <w:sz w:val="20"/>
          <w:szCs w:val="20"/>
        </w:rPr>
        <w:t xml:space="preserve">…… then the table </w:t>
      </w:r>
      <w:r>
        <w:rPr>
          <w:rFonts w:ascii="Calibri" w:hAnsi="Calibri" w:cs="Times New Roman"/>
          <w:color w:val="auto"/>
          <w:sz w:val="20"/>
          <w:szCs w:val="20"/>
        </w:rPr>
        <w:t>is the same as for the class attributes</w:t>
      </w:r>
      <w:r w:rsidRPr="00D030FC">
        <w:rPr>
          <w:rFonts w:ascii="Calibri" w:hAnsi="Calibri" w:cs="Times New Roman"/>
          <w:color w:val="auto"/>
          <w:sz w:val="20"/>
          <w:szCs w:val="20"/>
        </w:rPr>
        <w:t>…</w:t>
      </w:r>
    </w:p>
    <w:p w14:paraId="07329ACC" w14:textId="77777777" w:rsidR="00916805" w:rsidRDefault="002F0968">
      <w:pPr>
        <w:pStyle w:val="berschrift2"/>
      </w:pPr>
      <w:bookmarkStart w:id="689" w:name="_Toc511379188"/>
      <w:bookmarkStart w:id="690" w:name="_Toc520987173"/>
      <w:r>
        <w:t>Adding other data types</w:t>
      </w:r>
      <w:bookmarkEnd w:id="689"/>
      <w:bookmarkEnd w:id="690"/>
    </w:p>
    <w:p w14:paraId="3B693245" w14:textId="77777777" w:rsidR="00916805" w:rsidRDefault="002F0968">
      <w:pPr>
        <w:pStyle w:val="berschrift3"/>
      </w:pPr>
      <w:bookmarkStart w:id="691" w:name="_Toc511379189"/>
      <w:bookmarkStart w:id="692" w:name="_Toc520987174"/>
      <w:r w:rsidRPr="00EF1265">
        <w:t>Enumeration Types</w:t>
      </w:r>
      <w:bookmarkEnd w:id="691"/>
      <w:bookmarkEnd w:id="692"/>
    </w:p>
    <w:p w14:paraId="4DBA4757" w14:textId="77777777" w:rsidR="002F0968" w:rsidRDefault="002F0968" w:rsidP="002F0968">
      <w:r>
        <w:t xml:space="preserve">The following script will extract all enumerations with their comments and list the literals with their comments for each. Clearly stereotypes can be extracted using fragments of script from earlier </w:t>
      </w:r>
      <w:r w:rsidR="00950A4C">
        <w:t>clause</w:t>
      </w:r>
      <w:r>
        <w:t>s.</w:t>
      </w:r>
    </w:p>
    <w:p w14:paraId="7E4FADB1" w14:textId="77777777" w:rsidR="002F0968" w:rsidRPr="00D030FC"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lastRenderedPageBreak/>
        <w:t>[for (dt:DataType | DataType.allInstances()-&gt;sortedBy(name))]&lt;drop/&gt;</w:t>
      </w:r>
    </w:p>
    <w:p w14:paraId="51C75E61" w14:textId="77777777" w:rsidR="002F0968" w:rsidRPr="00D030FC"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t>[if dt.oclIsTypeOf(Enumeration)]&lt;drop/&gt;</w:t>
      </w:r>
    </w:p>
    <w:p w14:paraId="687C8B79" w14:textId="77777777" w:rsidR="002F0968" w:rsidRPr="00D030FC" w:rsidRDefault="002F0968" w:rsidP="002F0968">
      <w:pPr>
        <w:spacing w:after="0"/>
        <w:ind w:left="720"/>
        <w:rPr>
          <w:rFonts w:ascii="Calibri" w:hAnsi="Calibri"/>
        </w:rPr>
      </w:pPr>
      <w:r w:rsidRPr="00D030FC">
        <w:rPr>
          <w:rFonts w:ascii="Calibri" w:hAnsi="Calibri"/>
          <w:sz w:val="20"/>
          <w:szCs w:val="20"/>
        </w:rPr>
        <w:t>[dt.name/]</w:t>
      </w:r>
    </w:p>
    <w:p w14:paraId="0CFF91CD"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 (co:Comment | dt.ownedComment)]&lt;drop/&gt;</w:t>
      </w:r>
    </w:p>
    <w:p w14:paraId="43892E14" w14:textId="77777777" w:rsidR="002F0968" w:rsidRDefault="002F0968" w:rsidP="002F0968">
      <w:pPr>
        <w:spacing w:after="0"/>
        <w:ind w:left="720"/>
        <w:rPr>
          <w:rFonts w:ascii="Calibri" w:eastAsia="Times New Roman" w:hAnsi="Calibri" w:cs="Calibri"/>
          <w:bCs/>
          <w:color w:val="7030A0"/>
          <w:sz w:val="20"/>
          <w:szCs w:val="20"/>
          <w:lang w:eastAsia="en-US"/>
        </w:rPr>
      </w:pPr>
      <w:r w:rsidRPr="00050F5E">
        <w:rPr>
          <w:rFonts w:ascii="Calibri" w:eastAsia="Times New Roman" w:hAnsi="Calibri" w:cs="Calibri"/>
          <w:color w:val="7030A0"/>
          <w:sz w:val="20"/>
          <w:szCs w:val="20"/>
          <w:lang w:eastAsia="en-US"/>
        </w:rPr>
        <w:t>&lt;dropEmpty&gt;</w:t>
      </w:r>
      <w:r w:rsidRPr="00050F5E">
        <w:rPr>
          <w:rFonts w:ascii="Calibri" w:eastAsia="Times New Roman" w:hAnsi="Calibri" w:cs="Calibri"/>
          <w:color w:val="auto"/>
          <w:sz w:val="20"/>
          <w:szCs w:val="20"/>
          <w:lang w:eastAsia="en-US"/>
        </w:rPr>
        <w:t>[co._body.clean()/]</w:t>
      </w:r>
      <w:r w:rsidRPr="00050F5E">
        <w:rPr>
          <w:rFonts w:ascii="Calibri" w:eastAsia="Times New Roman" w:hAnsi="Calibri" w:cs="Calibri"/>
          <w:color w:val="7030A0"/>
          <w:sz w:val="20"/>
          <w:szCs w:val="20"/>
          <w:lang w:eastAsia="en-US"/>
        </w:rPr>
        <w:t>&lt;/dropEmpty&gt;</w:t>
      </w:r>
    </w:p>
    <w:p w14:paraId="00B98F7C" w14:textId="77777777" w:rsidR="002F0968" w:rsidRPr="00D030FC" w:rsidRDefault="002F0968" w:rsidP="002F0968">
      <w:pPr>
        <w:spacing w:after="0"/>
        <w:ind w:left="720"/>
        <w:rPr>
          <w:rFonts w:ascii="Calibri" w:hAnsi="Calibri"/>
          <w:color w:val="7030A0"/>
          <w:sz w:val="20"/>
          <w:szCs w:val="20"/>
        </w:rPr>
      </w:pPr>
      <w:r w:rsidRPr="00694242">
        <w:rPr>
          <w:rFonts w:ascii="Calibri" w:hAnsi="Calibri"/>
          <w:color w:val="7030A0"/>
          <w:sz w:val="20"/>
          <w:szCs w:val="20"/>
        </w:rPr>
        <w:t xml:space="preserve"> </w:t>
      </w:r>
      <w:r w:rsidRPr="00D030FC">
        <w:rPr>
          <w:rFonts w:ascii="Calibri" w:hAnsi="Calibri"/>
          <w:color w:val="7030A0"/>
          <w:sz w:val="20"/>
          <w:szCs w:val="20"/>
        </w:rPr>
        <w:t>[/for]&lt;drop/&gt;</w:t>
      </w:r>
    </w:p>
    <w:p w14:paraId="69C22FD5" w14:textId="77777777" w:rsidR="002F0968" w:rsidRPr="00D030FC" w:rsidRDefault="002F0968" w:rsidP="002F0968">
      <w:pPr>
        <w:spacing w:after="0"/>
        <w:ind w:left="720"/>
        <w:rPr>
          <w:rFonts w:ascii="Calibri" w:hAnsi="Calibri"/>
          <w:sz w:val="20"/>
          <w:szCs w:val="20"/>
        </w:rPr>
      </w:pPr>
      <w:r w:rsidRPr="00D030FC">
        <w:rPr>
          <w:rFonts w:ascii="Calibri" w:hAnsi="Calibri"/>
          <w:sz w:val="20"/>
          <w:szCs w:val="20"/>
        </w:rPr>
        <w:t>Contains Enumeration Literals:</w:t>
      </w:r>
    </w:p>
    <w:p w14:paraId="59B1E987" w14:textId="77777777" w:rsidR="002F0968" w:rsidRPr="00D030FC" w:rsidRDefault="002F0968" w:rsidP="002F0968">
      <w:pPr>
        <w:spacing w:after="0"/>
        <w:ind w:left="720"/>
        <w:rPr>
          <w:rFonts w:ascii="Calibri" w:hAnsi="Calibri" w:cs="Times New Roman"/>
          <w:color w:val="7030A0"/>
          <w:sz w:val="20"/>
          <w:szCs w:val="20"/>
        </w:rPr>
      </w:pPr>
      <w:r w:rsidRPr="00D030FC">
        <w:rPr>
          <w:rFonts w:ascii="Calibri" w:hAnsi="Calibri"/>
          <w:bCs/>
          <w:color w:val="7030A0"/>
          <w:sz w:val="20"/>
          <w:szCs w:val="20"/>
        </w:rPr>
        <w:t>[for (e:EnumerationLiteral|dt.oclAsType(Enumeration).ownedLiteral)]&lt;drop/&gt;</w:t>
      </w:r>
    </w:p>
    <w:p w14:paraId="1958BB9C" w14:textId="77777777" w:rsidR="002F0968" w:rsidRPr="00D030FC" w:rsidRDefault="002F0968" w:rsidP="004561F6">
      <w:pPr>
        <w:pStyle w:val="Listenabsatz"/>
        <w:numPr>
          <w:ilvl w:val="0"/>
          <w:numId w:val="12"/>
        </w:numPr>
        <w:spacing w:after="0"/>
        <w:ind w:left="1440"/>
        <w:contextualSpacing w:val="0"/>
        <w:rPr>
          <w:rFonts w:ascii="Calibri" w:hAnsi="Calibri"/>
          <w:sz w:val="20"/>
          <w:szCs w:val="20"/>
        </w:rPr>
      </w:pPr>
      <w:r w:rsidRPr="00D030FC">
        <w:rPr>
          <w:rFonts w:ascii="Calibri" w:hAnsi="Calibri"/>
          <w:sz w:val="20"/>
          <w:szCs w:val="20"/>
        </w:rPr>
        <w:t xml:space="preserve"> [e.name/]:</w:t>
      </w:r>
    </w:p>
    <w:p w14:paraId="7C2201CC" w14:textId="77777777" w:rsidR="002F0968" w:rsidRPr="00D030FC" w:rsidRDefault="002F0968" w:rsidP="004561F6">
      <w:pPr>
        <w:pStyle w:val="Listenabsatz"/>
        <w:numPr>
          <w:ilvl w:val="1"/>
          <w:numId w:val="12"/>
        </w:numPr>
        <w:spacing w:after="0"/>
        <w:ind w:left="2160"/>
        <w:contextualSpacing w:val="0"/>
        <w:rPr>
          <w:rFonts w:ascii="Calibri" w:hAnsi="Calibri"/>
          <w:color w:val="7030A0"/>
          <w:sz w:val="20"/>
          <w:szCs w:val="20"/>
        </w:rPr>
      </w:pPr>
      <w:r w:rsidRPr="00D030FC">
        <w:rPr>
          <w:rFonts w:ascii="Calibri" w:hAnsi="Calibri"/>
          <w:color w:val="7030A0"/>
          <w:sz w:val="20"/>
          <w:szCs w:val="20"/>
        </w:rPr>
        <w:t xml:space="preserve">[for (co:Comment | e.ownedComment)]&lt;drop/&gt; </w:t>
      </w:r>
    </w:p>
    <w:p w14:paraId="3FABDCCE" w14:textId="77777777" w:rsidR="002F0968" w:rsidRPr="00D030FC" w:rsidRDefault="002F0968" w:rsidP="004561F6">
      <w:pPr>
        <w:pStyle w:val="Listenabsatz"/>
        <w:numPr>
          <w:ilvl w:val="1"/>
          <w:numId w:val="12"/>
        </w:numPr>
        <w:spacing w:after="0"/>
        <w:ind w:left="2160"/>
        <w:contextualSpacing w:val="0"/>
        <w:rPr>
          <w:rFonts w:ascii="Calibri" w:hAnsi="Calibri"/>
          <w:sz w:val="20"/>
          <w:szCs w:val="20"/>
        </w:rPr>
      </w:pPr>
      <w:r w:rsidRPr="00D030FC">
        <w:rPr>
          <w:rFonts w:ascii="Calibri" w:hAnsi="Calibri"/>
          <w:color w:val="7030A0"/>
          <w:sz w:val="20"/>
          <w:szCs w:val="20"/>
        </w:rPr>
        <w:t>&lt;dropEmpty&gt;</w:t>
      </w:r>
      <w:r w:rsidRPr="00D030FC">
        <w:rPr>
          <w:rFonts w:ascii="Calibri" w:hAnsi="Calibri"/>
          <w:color w:val="auto"/>
          <w:sz w:val="20"/>
          <w:szCs w:val="20"/>
        </w:rPr>
        <w:t>[co._body</w:t>
      </w:r>
      <w:r>
        <w:rPr>
          <w:rFonts w:ascii="Calibri" w:hAnsi="Calibri"/>
          <w:color w:val="auto"/>
          <w:sz w:val="20"/>
          <w:szCs w:val="20"/>
        </w:rPr>
        <w:t>.clean()</w:t>
      </w:r>
      <w:r w:rsidRPr="00D030FC">
        <w:rPr>
          <w:rFonts w:ascii="Calibri" w:hAnsi="Calibri"/>
          <w:color w:val="auto"/>
          <w:sz w:val="20"/>
          <w:szCs w:val="20"/>
        </w:rPr>
        <w:t>/]</w:t>
      </w:r>
    </w:p>
    <w:p w14:paraId="3F42A1AE" w14:textId="77777777" w:rsidR="002F0968" w:rsidRPr="00D030FC" w:rsidRDefault="002F0968" w:rsidP="004561F6">
      <w:pPr>
        <w:pStyle w:val="Listenabsatz"/>
        <w:numPr>
          <w:ilvl w:val="1"/>
          <w:numId w:val="12"/>
        </w:numPr>
        <w:spacing w:after="0"/>
        <w:ind w:left="2160"/>
        <w:contextualSpacing w:val="0"/>
        <w:rPr>
          <w:rFonts w:ascii="Calibri" w:hAnsi="Calibri"/>
          <w:color w:val="7030A0"/>
          <w:sz w:val="20"/>
          <w:szCs w:val="20"/>
        </w:rPr>
      </w:pPr>
      <w:r w:rsidRPr="00D030FC">
        <w:rPr>
          <w:rFonts w:ascii="Calibri" w:hAnsi="Calibri"/>
          <w:color w:val="7030A0"/>
          <w:sz w:val="20"/>
          <w:szCs w:val="20"/>
        </w:rPr>
        <w:t>&lt;/dropEmpty&gt;[/for]&lt;drop/&gt;</w:t>
      </w:r>
    </w:p>
    <w:p w14:paraId="7A4157B0"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[/for]&lt;drop/&gt;</w:t>
      </w:r>
    </w:p>
    <w:p w14:paraId="37CE0615"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[else] [/if]&lt;drop/&gt;</w:t>
      </w:r>
    </w:p>
    <w:p w14:paraId="75CC12F1"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[/for]&lt;drop/&gt;</w:t>
      </w:r>
    </w:p>
    <w:p w14:paraId="30FF940C" w14:textId="77777777" w:rsidR="00916805" w:rsidRDefault="002F0968">
      <w:pPr>
        <w:pStyle w:val="berschrift3"/>
      </w:pPr>
      <w:bookmarkStart w:id="693" w:name="_Toc511379190"/>
      <w:bookmarkStart w:id="694" w:name="_Toc520987175"/>
      <w:r>
        <w:t>Primitive Types</w:t>
      </w:r>
      <w:bookmarkEnd w:id="693"/>
      <w:bookmarkEnd w:id="694"/>
    </w:p>
    <w:p w14:paraId="57DF6ACC" w14:textId="77777777" w:rsidR="002F0968" w:rsidRDefault="002F0968" w:rsidP="002F0968">
      <w:r>
        <w:t>Primitive types can be listed with comments using the followings script.</w:t>
      </w:r>
    </w:p>
    <w:p w14:paraId="3110F72A" w14:textId="77777777" w:rsidR="002F0968" w:rsidRPr="00D030FC"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t>[for (dt:DataType | DataType.allInstances()-&gt;sortedBy(name))]&lt;drop/&gt;</w:t>
      </w:r>
    </w:p>
    <w:p w14:paraId="72E6E50A" w14:textId="77777777" w:rsidR="002F0968" w:rsidRPr="00D030FC" w:rsidRDefault="002F0968" w:rsidP="002F0968">
      <w:pPr>
        <w:spacing w:after="0"/>
        <w:ind w:left="720"/>
        <w:rPr>
          <w:rFonts w:ascii="Calibri" w:hAnsi="Calibri"/>
          <w:bCs/>
          <w:color w:val="7030A0"/>
          <w:sz w:val="20"/>
          <w:szCs w:val="20"/>
        </w:rPr>
      </w:pPr>
      <w:r w:rsidRPr="00D030FC">
        <w:rPr>
          <w:rFonts w:ascii="Calibri" w:hAnsi="Calibri"/>
          <w:bCs/>
          <w:color w:val="7030A0"/>
          <w:sz w:val="20"/>
          <w:szCs w:val="20"/>
        </w:rPr>
        <w:t>[if dt.oclIsTypeOf(PrimitiveType)]&lt;drop/&gt;</w:t>
      </w:r>
    </w:p>
    <w:p w14:paraId="1EEDA839" w14:textId="77777777" w:rsidR="002F0968" w:rsidRPr="00D030FC" w:rsidRDefault="002F0968" w:rsidP="002F0968">
      <w:pPr>
        <w:spacing w:after="0"/>
        <w:ind w:left="720"/>
        <w:rPr>
          <w:rFonts w:ascii="Calibri" w:hAnsi="Calibri"/>
        </w:rPr>
      </w:pPr>
      <w:r w:rsidRPr="00D030FC">
        <w:rPr>
          <w:rFonts w:ascii="Calibri" w:hAnsi="Calibri"/>
          <w:sz w:val="20"/>
          <w:szCs w:val="20"/>
        </w:rPr>
        <w:t>[dt.name/]</w:t>
      </w:r>
    </w:p>
    <w:p w14:paraId="1E5B424A"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 (co:Comment | dt.ownedComment)]&lt;drop/&gt;</w:t>
      </w:r>
    </w:p>
    <w:p w14:paraId="2E0AD179"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&lt;dropEmpty&gt;</w:t>
      </w:r>
      <w:r w:rsidRPr="00D030FC">
        <w:rPr>
          <w:rFonts w:ascii="Calibri" w:hAnsi="Calibri"/>
          <w:color w:val="auto"/>
          <w:sz w:val="20"/>
          <w:szCs w:val="20"/>
        </w:rPr>
        <w:t>[co._body</w:t>
      </w:r>
      <w:r>
        <w:rPr>
          <w:rFonts w:ascii="Calibri" w:hAnsi="Calibri"/>
          <w:color w:val="auto"/>
          <w:sz w:val="20"/>
          <w:szCs w:val="20"/>
        </w:rPr>
        <w:t>.clean()</w:t>
      </w:r>
      <w:r w:rsidRPr="00D030FC">
        <w:rPr>
          <w:rFonts w:ascii="Calibri" w:hAnsi="Calibri"/>
          <w:color w:val="auto"/>
          <w:sz w:val="20"/>
          <w:szCs w:val="20"/>
        </w:rPr>
        <w:t>/]</w:t>
      </w:r>
      <w:r w:rsidRPr="00D030FC">
        <w:rPr>
          <w:rFonts w:ascii="Calibri" w:hAnsi="Calibri"/>
          <w:color w:val="7030A0"/>
          <w:sz w:val="20"/>
          <w:szCs w:val="20"/>
        </w:rPr>
        <w:t>&lt;/dropEmpty&gt;</w:t>
      </w:r>
    </w:p>
    <w:p w14:paraId="7012D876"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[/for]&lt;drop/&gt;</w:t>
      </w:r>
    </w:p>
    <w:p w14:paraId="1E0707FA" w14:textId="77777777" w:rsidR="002F0968" w:rsidRPr="00D030FC" w:rsidRDefault="002F0968" w:rsidP="002F0968">
      <w:pPr>
        <w:spacing w:after="0"/>
        <w:ind w:left="720"/>
        <w:rPr>
          <w:rFonts w:ascii="Calibri" w:hAnsi="Calibri"/>
          <w:color w:val="7030A0"/>
          <w:sz w:val="20"/>
          <w:szCs w:val="20"/>
        </w:rPr>
      </w:pPr>
    </w:p>
    <w:p w14:paraId="0EC9C4E2" w14:textId="77777777" w:rsidR="002F0968" w:rsidRPr="00D030FC" w:rsidRDefault="002F0968" w:rsidP="002F0968">
      <w:pPr>
        <w:spacing w:after="0"/>
        <w:ind w:left="720"/>
        <w:rPr>
          <w:rFonts w:ascii="Calibri" w:hAnsi="Calibri"/>
          <w:color w:val="7030A0"/>
          <w:sz w:val="20"/>
          <w:szCs w:val="20"/>
        </w:rPr>
      </w:pPr>
      <w:r w:rsidRPr="00D030FC">
        <w:rPr>
          <w:rFonts w:ascii="Calibri" w:hAnsi="Calibri"/>
          <w:color w:val="7030A0"/>
          <w:sz w:val="20"/>
          <w:szCs w:val="20"/>
        </w:rPr>
        <w:t xml:space="preserve"> [else] [/if]&lt;drop/&gt;</w:t>
      </w:r>
    </w:p>
    <w:p w14:paraId="6D92DB61" w14:textId="77777777" w:rsidR="002F0968" w:rsidRPr="00D030FC" w:rsidRDefault="002F0968" w:rsidP="002F0968">
      <w:pPr>
        <w:spacing w:after="0"/>
        <w:ind w:left="720"/>
        <w:rPr>
          <w:rFonts w:ascii="Calibri" w:hAnsi="Calibri"/>
          <w:b/>
          <w:bCs/>
          <w:color w:val="7030A0"/>
          <w:sz w:val="20"/>
          <w:szCs w:val="20"/>
        </w:rPr>
      </w:pPr>
      <w:r w:rsidRPr="00D030FC">
        <w:rPr>
          <w:rFonts w:ascii="Calibri" w:hAnsi="Calibri"/>
          <w:color w:val="7030A0"/>
          <w:sz w:val="20"/>
          <w:szCs w:val="20"/>
        </w:rPr>
        <w:t xml:space="preserve"> [/for]&lt;drop/&gt;</w:t>
      </w:r>
    </w:p>
    <w:p w14:paraId="35F70ACE" w14:textId="77777777" w:rsidR="002F0968" w:rsidRPr="00C2794B" w:rsidRDefault="002F0968" w:rsidP="002F0968">
      <w:pPr>
        <w:rPr>
          <w:b/>
          <w:bCs/>
        </w:rPr>
        <w:sectPr w:rsidR="002F0968" w:rsidRPr="00C2794B" w:rsidSect="00F668E3">
          <w:headerReference w:type="default" r:id="rId306"/>
          <w:footerReference w:type="default" r:id="rId307"/>
          <w:headerReference w:type="first" r:id="rId308"/>
          <w:footerReference w:type="first" r:id="rId309"/>
          <w:pgSz w:w="16839" w:h="11907" w:orient="landscape" w:code="9"/>
          <w:pgMar w:top="1440" w:right="1440" w:bottom="1440" w:left="1440" w:header="720" w:footer="720" w:gutter="0"/>
          <w:cols w:space="720"/>
          <w:titlePg/>
          <w:docGrid w:linePitch="326"/>
        </w:sectPr>
      </w:pPr>
    </w:p>
    <w:p w14:paraId="61665055" w14:textId="77777777" w:rsidR="000935DF" w:rsidRDefault="000935DF" w:rsidP="000935DF"/>
    <w:p w14:paraId="2D24C25E" w14:textId="77777777" w:rsidR="000935DF" w:rsidRDefault="000935DF" w:rsidP="000935DF">
      <w:pPr>
        <w:pStyle w:val="berschrift2"/>
      </w:pPr>
      <w:bookmarkStart w:id="695" w:name="_Ref458618574"/>
      <w:bookmarkStart w:id="696" w:name="_Toc511379191"/>
      <w:bookmarkStart w:id="697" w:name="_Toc520987176"/>
      <w:r>
        <w:t>Using Fragments</w:t>
      </w:r>
      <w:bookmarkEnd w:id="695"/>
      <w:bookmarkEnd w:id="696"/>
      <w:bookmarkEnd w:id="697"/>
    </w:p>
    <w:p w14:paraId="764162CB" w14:textId="77777777" w:rsidR="007C603A" w:rsidRDefault="007C603A" w:rsidP="000935DF"/>
    <w:p w14:paraId="4577ECFF" w14:textId="77777777" w:rsidR="007C603A" w:rsidRDefault="007C603A" w:rsidP="007C603A">
      <w:pPr>
        <w:pStyle w:val="berschrift3"/>
      </w:pPr>
      <w:bookmarkStart w:id="698" w:name="_Toc511379192"/>
      <w:bookmarkStart w:id="699" w:name="_Toc520987177"/>
      <w:r>
        <w:t>Fragment Definitions</w:t>
      </w:r>
      <w:bookmarkEnd w:id="698"/>
      <w:bookmarkEnd w:id="699"/>
    </w:p>
    <w:p w14:paraId="24CBD82B" w14:textId="77777777" w:rsidR="000614A9" w:rsidRDefault="000614A9" w:rsidP="000614A9">
      <w:pPr>
        <w:pStyle w:val="berschrift4"/>
      </w:pPr>
      <w:bookmarkStart w:id="700" w:name="_Toc511379193"/>
      <w:r>
        <w:t>Introduction</w:t>
      </w:r>
      <w:bookmarkEnd w:id="700"/>
    </w:p>
    <w:p w14:paraId="3B30A1D1" w14:textId="77777777" w:rsidR="000614A9" w:rsidRPr="00D873B5" w:rsidRDefault="000614A9" w:rsidP="000614A9">
      <w:r>
        <w:t>Gendoc provides the capability of reusing G</w:t>
      </w:r>
      <w:r w:rsidRPr="00D873B5">
        <w:t>endoc scripts inside the same document</w:t>
      </w:r>
      <w:r>
        <w:t xml:space="preserve"> by defining subroutines called “fragments”. It is possible to instruct the subroutines using transfer parameters.</w:t>
      </w:r>
    </w:p>
    <w:p w14:paraId="53BCB19B" w14:textId="77777777" w:rsidR="00AA179F" w:rsidRDefault="00BF4076" w:rsidP="000935DF">
      <w:r>
        <w:t xml:space="preserve">The following </w:t>
      </w:r>
      <w:r w:rsidR="00950A4C">
        <w:t>clause</w:t>
      </w:r>
      <w:r>
        <w:t>s contain pre-defined fragments.</w:t>
      </w:r>
    </w:p>
    <w:p w14:paraId="08F6699E" w14:textId="77777777" w:rsidR="00AA179F" w:rsidRDefault="00AA179F" w:rsidP="00C7626A">
      <w:pPr>
        <w:pStyle w:val="berschrift4"/>
      </w:pPr>
      <w:bookmarkStart w:id="701" w:name="_Toc511379194"/>
      <w:r>
        <w:t xml:space="preserve">Insert </w:t>
      </w:r>
      <w:r w:rsidR="00BF4076">
        <w:t>C</w:t>
      </w:r>
      <w:r>
        <w:t xml:space="preserve">lass </w:t>
      </w:r>
      <w:r w:rsidR="00BF4076">
        <w:t>Fragment</w:t>
      </w:r>
      <w:bookmarkEnd w:id="701"/>
    </w:p>
    <w:p w14:paraId="703E91DC" w14:textId="77777777" w:rsidR="00B2404C" w:rsidRDefault="00B2404C" w:rsidP="00BF4076"/>
    <w:p w14:paraId="2B6E9F5B" w14:textId="77777777" w:rsidR="009024A7" w:rsidRPr="00750615" w:rsidRDefault="009024A7" w:rsidP="000177B0">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4DE43867" w14:textId="77777777" w:rsidR="009024A7" w:rsidRDefault="009024A7" w:rsidP="000177B0">
      <w:pPr>
        <w:rPr>
          <w:color w:val="7030A0"/>
        </w:rPr>
      </w:pPr>
      <w:r>
        <w:t>Qualified Name: [cl</w:t>
      </w:r>
      <w:r w:rsidRPr="00DE259A">
        <w:t>.qualifiedName/]</w:t>
      </w:r>
    </w:p>
    <w:p w14:paraId="4754B929" w14:textId="77777777" w:rsidR="009024A7" w:rsidRDefault="009024A7" w:rsidP="000177B0">
      <w:pPr>
        <w:rPr>
          <w:color w:val="7030A0"/>
        </w:rPr>
      </w:pPr>
      <w:r w:rsidRPr="00E07BC7">
        <w:rPr>
          <w:color w:val="7030A0"/>
        </w:rPr>
        <w:t>[for (co:Com</w:t>
      </w:r>
      <w:r>
        <w:rPr>
          <w:color w:val="7030A0"/>
        </w:rPr>
        <w:t>ment | cl.ownedComment)]&lt;drop/&gt;</w:t>
      </w:r>
    </w:p>
    <w:p w14:paraId="18502965" w14:textId="77777777" w:rsidR="009024A7" w:rsidRDefault="009024A7" w:rsidP="000177B0">
      <w:pPr>
        <w:rPr>
          <w:color w:val="7030A0"/>
        </w:rPr>
      </w:pPr>
      <w:r w:rsidRPr="00E07BC7">
        <w:rPr>
          <w:color w:val="7030A0"/>
        </w:rPr>
        <w:t>&lt;dropEmpty&gt;</w:t>
      </w:r>
      <w:r w:rsidRPr="00E07BC7">
        <w:t>[co._</w:t>
      </w:r>
      <w:r>
        <w:t>body.clean()/</w:t>
      </w:r>
      <w:r w:rsidRPr="00E07BC7">
        <w:t>]</w:t>
      </w:r>
      <w:r>
        <w:rPr>
          <w:color w:val="7030A0"/>
        </w:rPr>
        <w:t>&lt;/dropEmpty&gt;</w:t>
      </w:r>
    </w:p>
    <w:p w14:paraId="5650D6D1" w14:textId="77777777" w:rsidR="009024A7" w:rsidRPr="00F77782" w:rsidRDefault="009024A7" w:rsidP="000177B0">
      <w:pPr>
        <w:rPr>
          <w:color w:val="7030A0"/>
        </w:rPr>
      </w:pPr>
      <w:r w:rsidRPr="00E07BC7">
        <w:rPr>
          <w:color w:val="7030A0"/>
        </w:rPr>
        <w:t>[/for]&lt;drop/&gt;</w:t>
      </w:r>
      <w:r>
        <w:rPr>
          <w:color w:val="7030A0"/>
        </w:rPr>
        <w:br/>
      </w: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764DE292" w14:textId="77777777" w:rsidR="009024A7" w:rsidRDefault="009024A7" w:rsidP="000177B0">
      <w:pPr>
        <w:rPr>
          <w:color w:val="7030A0"/>
        </w:rPr>
      </w:pPr>
      <w:r>
        <w:t>This class is [st.name/].</w:t>
      </w:r>
    </w:p>
    <w:p w14:paraId="24F9E24B" w14:textId="77777777" w:rsidR="009024A7" w:rsidRPr="007A6CBF" w:rsidRDefault="009024A7" w:rsidP="000177B0">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216B166A" w14:textId="77777777" w:rsidR="009024A7" w:rsidRPr="00BF4076" w:rsidRDefault="009024A7" w:rsidP="00BF4076"/>
    <w:p w14:paraId="244798B5" w14:textId="77777777" w:rsidR="00AA179F" w:rsidRDefault="00BF4076" w:rsidP="00C7626A">
      <w:pPr>
        <w:pStyle w:val="berschrift4"/>
      </w:pPr>
      <w:bookmarkStart w:id="702" w:name="_Toc511379195"/>
      <w:r>
        <w:t>Insert S</w:t>
      </w:r>
      <w:r w:rsidR="00AA179F">
        <w:t xml:space="preserve">tandard </w:t>
      </w:r>
      <w:r>
        <w:t>D</w:t>
      </w:r>
      <w:r w:rsidR="00AA179F">
        <w:t xml:space="preserve">iagram </w:t>
      </w:r>
      <w:r>
        <w:t>Fragment</w:t>
      </w:r>
      <w:bookmarkEnd w:id="702"/>
    </w:p>
    <w:p w14:paraId="69BA1412" w14:textId="77777777" w:rsidR="00BF4076" w:rsidRDefault="00BF4076" w:rsidP="00BF4076"/>
    <w:p w14:paraId="22A0D8D9" w14:textId="77777777" w:rsidR="009024A7" w:rsidRPr="0023024E" w:rsidRDefault="009024A7" w:rsidP="000177B0">
      <w:pPr>
        <w:rPr>
          <w:rFonts w:asciiTheme="minorHAnsi" w:eastAsiaTheme="minorHAnsi" w:hAnsiTheme="minorHAnsi" w:cs="Courier New"/>
          <w:color w:val="7030A0"/>
          <w:sz w:val="20"/>
          <w:szCs w:val="20"/>
          <w:lang w:eastAsia="en-US"/>
        </w:rPr>
      </w:pPr>
      <w:r w:rsidRPr="00D975ED">
        <w:rPr>
          <w:color w:val="7030A0"/>
        </w:rPr>
        <w:lastRenderedPageBreak/>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0FABBC4D" w14:textId="77777777" w:rsidR="009024A7" w:rsidRPr="00426682" w:rsidRDefault="009024A7" w:rsidP="000177B0">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4A6383AE" w14:textId="77777777" w:rsidR="009024A7" w:rsidRPr="0013018B" w:rsidRDefault="009024A7" w:rsidP="000177B0">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66BF7C68" w14:textId="77777777" w:rsidR="009024A7" w:rsidRDefault="009024A7" w:rsidP="000177B0">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5B148596"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003C42B1">
        <w:rPr>
          <w:rFonts w:asciiTheme="minorHAnsi" w:hAnsiTheme="minorHAnsi"/>
          <w:noProof/>
          <w:sz w:val="20"/>
          <w:szCs w:val="20"/>
        </w:rPr>
      </w:r>
      <w:r w:rsidR="003C42B1">
        <w:rPr>
          <w:rFonts w:asciiTheme="minorHAnsi" w:hAnsiTheme="minorHAnsi"/>
          <w:noProof/>
          <w:sz w:val="20"/>
          <w:szCs w:val="20"/>
        </w:rPr>
        <w:pict w14:anchorId="6515FAC8">
          <v:group id="_x0000_s1090" editas="canvas" style="width:6in;height:252pt;mso-position-horizontal-relative:char;mso-position-vertical-relative:line" coordsize="54864,32004">
            <v:shape id="_x0000_s1091" type="#_x0000_t75" style="position:absolute;width:54864;height:32004;visibility:visible">
              <v:fill o:detectmouseclick="t"/>
              <v:path o:connecttype="none"/>
            </v:shape>
            <w10:anchorlock/>
          </v:group>
        </w:pict>
      </w:r>
      <w:r w:rsidRPr="006020C1">
        <w:rPr>
          <w:rFonts w:asciiTheme="minorHAnsi" w:hAnsiTheme="minorHAnsi"/>
          <w:color w:val="7030A0"/>
          <w:sz w:val="20"/>
          <w:szCs w:val="20"/>
          <w:lang w:val="en-GB"/>
        </w:rPr>
        <w:t>&lt;/image&gt;</w:t>
      </w:r>
    </w:p>
    <w:p w14:paraId="3D55A33C" w14:textId="61FB14F5" w:rsidR="009024A7" w:rsidRDefault="009024A7" w:rsidP="000177B0">
      <w:pPr>
        <w:pStyle w:val="FigureCaption"/>
      </w:pPr>
      <w:bookmarkStart w:id="703" w:name="_Toc511379115"/>
      <w:bookmarkStart w:id="704" w:name="_Toc520987292"/>
      <w:r>
        <w:t xml:space="preserve">Figure </w:t>
      </w:r>
      <w:r w:rsidR="00ED391E">
        <w:fldChar w:fldCharType="begin"/>
      </w:r>
      <w:r>
        <w:instrText xml:space="preserve"> STYLEREF 1 \s </w:instrText>
      </w:r>
      <w:r w:rsidR="00ED391E">
        <w:fldChar w:fldCharType="separate"/>
      </w:r>
      <w:r w:rsidR="00D4118B">
        <w:rPr>
          <w:noProof/>
        </w:rPr>
        <w:t>8</w:t>
      </w:r>
      <w:r w:rsidR="00ED391E">
        <w:fldChar w:fldCharType="end"/>
      </w:r>
      <w:r w:rsidRPr="00502DB7">
        <w:t>-</w:t>
      </w:r>
      <w:r w:rsidR="00ED391E">
        <w:fldChar w:fldCharType="begin"/>
      </w:r>
      <w:r>
        <w:instrText xml:space="preserve"> SEQ Figure \* ARABIC \s 1 </w:instrText>
      </w:r>
      <w:r w:rsidR="00ED391E">
        <w:fldChar w:fldCharType="separate"/>
      </w:r>
      <w:r w:rsidR="00D4118B">
        <w:rPr>
          <w:noProof/>
        </w:rPr>
        <w:t>2</w:t>
      </w:r>
      <w:r w:rsidR="00ED391E">
        <w:fldChar w:fldCharType="end"/>
      </w:r>
      <w:r>
        <w:t xml:space="preserve"> [diagramTitle/]</w:t>
      </w:r>
      <w:bookmarkEnd w:id="703"/>
      <w:bookmarkEnd w:id="704"/>
    </w:p>
    <w:p w14:paraId="1964032D" w14:textId="77777777" w:rsidR="009024A7" w:rsidRPr="00EC7D02" w:rsidRDefault="009024A7" w:rsidP="000177B0">
      <w:pPr>
        <w:jc w:val="center"/>
      </w:pPr>
      <w:r>
        <w:t>CoreModel diagram: [d.name/]</w:t>
      </w:r>
    </w:p>
    <w:p w14:paraId="2CDA88AD"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6BA1895"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C4DEDC3" w14:textId="77777777" w:rsidR="009024A7" w:rsidRDefault="009024A7" w:rsidP="000177B0">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14A71F52" w14:textId="77777777" w:rsidR="009024A7" w:rsidRPr="00BF4076" w:rsidRDefault="009024A7" w:rsidP="00BF4076"/>
    <w:p w14:paraId="6A693938" w14:textId="77777777" w:rsidR="00AA179F" w:rsidRDefault="00AA179F" w:rsidP="00C7626A">
      <w:pPr>
        <w:pStyle w:val="berschrift4"/>
      </w:pPr>
      <w:bookmarkStart w:id="705" w:name="_Toc511379196"/>
      <w:r>
        <w:t xml:space="preserve">Insert </w:t>
      </w:r>
      <w:r w:rsidR="00BF4076">
        <w:t>S</w:t>
      </w:r>
      <w:r>
        <w:t xml:space="preserve">mall </w:t>
      </w:r>
      <w:r w:rsidR="00BF4076">
        <w:t>D</w:t>
      </w:r>
      <w:r>
        <w:t xml:space="preserve">iagram </w:t>
      </w:r>
      <w:r w:rsidR="00BF4076">
        <w:t>Fragment</w:t>
      </w:r>
      <w:bookmarkEnd w:id="705"/>
    </w:p>
    <w:p w14:paraId="61C50E88" w14:textId="77777777" w:rsidR="00BF4076" w:rsidRDefault="00BF4076" w:rsidP="00BF4076"/>
    <w:p w14:paraId="5FCB548A" w14:textId="77777777" w:rsidR="009024A7" w:rsidRPr="0023024E" w:rsidRDefault="009024A7" w:rsidP="000177B0">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167729DF" w14:textId="77777777" w:rsidR="009024A7" w:rsidRPr="00426682" w:rsidRDefault="009024A7" w:rsidP="000177B0">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748E0D86" w14:textId="77777777" w:rsidR="009024A7" w:rsidRPr="0013018B" w:rsidRDefault="009024A7" w:rsidP="000177B0">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08A9D2C2" w14:textId="77777777" w:rsidR="009024A7" w:rsidRDefault="009024A7" w:rsidP="000177B0">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7607005D" w14:textId="77777777" w:rsidR="009024A7" w:rsidRDefault="009024A7" w:rsidP="000177B0">
      <w:pPr>
        <w:pStyle w:val="Defaul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003C42B1">
        <w:rPr>
          <w:rFonts w:asciiTheme="minorHAnsi" w:hAnsiTheme="minorHAnsi"/>
          <w:noProof/>
          <w:sz w:val="20"/>
          <w:szCs w:val="20"/>
        </w:rPr>
      </w:r>
      <w:r w:rsidR="003C42B1">
        <w:rPr>
          <w:rFonts w:asciiTheme="minorHAnsi" w:hAnsiTheme="minorHAnsi"/>
          <w:noProof/>
          <w:sz w:val="20"/>
          <w:szCs w:val="20"/>
        </w:rPr>
        <w:pict w14:anchorId="74EC53F1">
          <v:group id="Zone de dessin 1" o:spid="_x0000_s1092" editas="canvas" style="width:271.7pt;height:158.7pt;mso-position-horizontal-relative:char;mso-position-vertical-relative:line" coordsize="34505,20154">
            <v:shape id="_x0000_s1093" type="#_x0000_t75" style="position:absolute;width:34505;height:20154;visibility:visible">
              <v:fill o:detectmouseclick="t"/>
              <v:path o:connecttype="none"/>
            </v:shape>
            <w10:anchorlock/>
          </v:group>
        </w:pict>
      </w:r>
      <w:r w:rsidRPr="006020C1">
        <w:rPr>
          <w:rFonts w:asciiTheme="minorHAnsi" w:hAnsiTheme="minorHAnsi"/>
          <w:color w:val="7030A0"/>
          <w:sz w:val="20"/>
          <w:szCs w:val="20"/>
          <w:lang w:val="en-GB"/>
        </w:rPr>
        <w:t>&lt;/image&gt;</w:t>
      </w:r>
    </w:p>
    <w:p w14:paraId="05A5F037" w14:textId="7150E3FB" w:rsidR="009024A7" w:rsidRDefault="009024A7" w:rsidP="000177B0">
      <w:pPr>
        <w:pStyle w:val="FigureCaption"/>
      </w:pPr>
      <w:bookmarkStart w:id="706" w:name="_Toc511379116"/>
      <w:bookmarkStart w:id="707" w:name="_Toc520987293"/>
      <w:r>
        <w:t xml:space="preserve">Figure </w:t>
      </w:r>
      <w:r w:rsidR="00ED391E">
        <w:fldChar w:fldCharType="begin"/>
      </w:r>
      <w:r>
        <w:instrText xml:space="preserve"> STYLEREF 1 \s </w:instrText>
      </w:r>
      <w:r w:rsidR="00ED391E">
        <w:fldChar w:fldCharType="separate"/>
      </w:r>
      <w:r w:rsidR="00D4118B">
        <w:rPr>
          <w:noProof/>
        </w:rPr>
        <w:t>8</w:t>
      </w:r>
      <w:r w:rsidR="00ED391E">
        <w:fldChar w:fldCharType="end"/>
      </w:r>
      <w:r w:rsidRPr="00502DB7">
        <w:t>-</w:t>
      </w:r>
      <w:r w:rsidR="00ED391E">
        <w:fldChar w:fldCharType="begin"/>
      </w:r>
      <w:r>
        <w:instrText xml:space="preserve"> SEQ Figure \* ARABIC \s 1 </w:instrText>
      </w:r>
      <w:r w:rsidR="00ED391E">
        <w:fldChar w:fldCharType="separate"/>
      </w:r>
      <w:r w:rsidR="00D4118B">
        <w:rPr>
          <w:noProof/>
        </w:rPr>
        <w:t>3</w:t>
      </w:r>
      <w:r w:rsidR="00ED391E">
        <w:fldChar w:fldCharType="end"/>
      </w:r>
      <w:r>
        <w:t xml:space="preserve"> [diagramTitle/]</w:t>
      </w:r>
      <w:bookmarkEnd w:id="706"/>
      <w:bookmarkEnd w:id="707"/>
    </w:p>
    <w:p w14:paraId="49FD2E58" w14:textId="77777777" w:rsidR="009024A7" w:rsidRPr="00EC7D02" w:rsidRDefault="009024A7" w:rsidP="000177B0">
      <w:pPr>
        <w:jc w:val="center"/>
      </w:pPr>
      <w:r>
        <w:t>CoreModel diagram: [d.name/]</w:t>
      </w:r>
    </w:p>
    <w:p w14:paraId="10E7C0EF"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25E157EF" w14:textId="77777777" w:rsidR="009024A7" w:rsidRDefault="009024A7" w:rsidP="000177B0">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50F72DC3" w14:textId="77777777" w:rsidR="009024A7" w:rsidRPr="0023024E" w:rsidRDefault="009024A7" w:rsidP="000177B0">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5A365B0" w14:textId="77777777" w:rsidR="009024A7" w:rsidRPr="00BF4076" w:rsidRDefault="009024A7" w:rsidP="00BF4076"/>
    <w:p w14:paraId="5880CE3A" w14:textId="77777777" w:rsidR="00AA179F" w:rsidRDefault="00AA179F" w:rsidP="00C7626A">
      <w:pPr>
        <w:pStyle w:val="berschrift4"/>
      </w:pPr>
      <w:bookmarkStart w:id="708" w:name="_Toc511379197"/>
      <w:r>
        <w:t xml:space="preserve">Insert </w:t>
      </w:r>
      <w:r w:rsidR="00782D72">
        <w:t>A</w:t>
      </w:r>
      <w:r>
        <w:t xml:space="preserve">ttribute </w:t>
      </w:r>
      <w:r w:rsidR="00782D72">
        <w:t>R</w:t>
      </w:r>
      <w:r>
        <w:t xml:space="preserve">ow </w:t>
      </w:r>
      <w:r w:rsidR="00782D72">
        <w:t>B</w:t>
      </w:r>
      <w:r>
        <w:t xml:space="preserve">rief </w:t>
      </w:r>
      <w:r w:rsidR="00782D72">
        <w:t>Fragment</w:t>
      </w:r>
      <w:bookmarkEnd w:id="708"/>
    </w:p>
    <w:p w14:paraId="6074773C" w14:textId="77777777" w:rsidR="00782D72" w:rsidRDefault="00782D72" w:rsidP="00782D72"/>
    <w:p w14:paraId="6F0F35C6" w14:textId="77777777" w:rsidR="009024A7" w:rsidRDefault="009024A7" w:rsidP="009024A7">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ellenraster"/>
        <w:tblW w:w="0" w:type="auto"/>
        <w:tblLayout w:type="fixed"/>
        <w:tblLook w:val="04A0" w:firstRow="1" w:lastRow="0" w:firstColumn="1" w:lastColumn="0" w:noHBand="0" w:noVBand="1"/>
      </w:tblPr>
      <w:tblGrid>
        <w:gridCol w:w="2535"/>
        <w:gridCol w:w="1729"/>
        <w:gridCol w:w="5118"/>
      </w:tblGrid>
      <w:tr w:rsidR="009024A7" w14:paraId="7CFFF066" w14:textId="77777777" w:rsidTr="00E63E69">
        <w:tc>
          <w:tcPr>
            <w:tcW w:w="2535" w:type="dxa"/>
          </w:tcPr>
          <w:p w14:paraId="358EEC3C" w14:textId="77777777" w:rsidR="009024A7" w:rsidRPr="00DE56B2" w:rsidRDefault="009024A7" w:rsidP="00E63E69">
            <w:pPr>
              <w:rPr>
                <w:sz w:val="16"/>
                <w:szCs w:val="16"/>
              </w:rPr>
            </w:pPr>
            <w:r w:rsidRPr="00DE56B2">
              <w:rPr>
                <w:sz w:val="16"/>
                <w:szCs w:val="16"/>
              </w:rPr>
              <w:t>[p.name/]</w:t>
            </w:r>
          </w:p>
        </w:tc>
        <w:tc>
          <w:tcPr>
            <w:tcW w:w="1729" w:type="dxa"/>
          </w:tcPr>
          <w:p w14:paraId="470984A6" w14:textId="77777777" w:rsidR="009024A7" w:rsidRDefault="009024A7" w:rsidP="00E63E69">
            <w:pPr>
              <w:spacing w:after="0"/>
              <w:rPr>
                <w:color w:val="7030A0"/>
                <w:sz w:val="16"/>
                <w:szCs w:val="16"/>
              </w:rPr>
            </w:pPr>
            <w:r w:rsidRPr="00073611">
              <w:rPr>
                <w:color w:val="7030A0"/>
                <w:sz w:val="16"/>
                <w:szCs w:val="16"/>
              </w:rPr>
              <w:t>[for (st:Stereotype | p.getAppliedStereotypes())]&lt;drop/&gt;</w:t>
            </w:r>
          </w:p>
          <w:p w14:paraId="5332BFC0" w14:textId="77777777" w:rsidR="009024A7" w:rsidRPr="00073611" w:rsidRDefault="009024A7" w:rsidP="00E63E69">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5CF314B8" w14:textId="77777777" w:rsidR="009024A7" w:rsidRPr="00073611" w:rsidRDefault="009024A7" w:rsidP="00E63E69">
            <w:pPr>
              <w:spacing w:after="0"/>
              <w:contextualSpacing/>
              <w:rPr>
                <w:color w:val="7030A0"/>
                <w:sz w:val="16"/>
                <w:szCs w:val="16"/>
              </w:rPr>
            </w:pPr>
            <w:r w:rsidRPr="00DE56B2">
              <w:rPr>
                <w:sz w:val="16"/>
                <w:szCs w:val="16"/>
              </w:rPr>
              <w:t>[</w:t>
            </w:r>
            <w:r w:rsidRPr="00073611">
              <w:rPr>
                <w:color w:val="7030A0"/>
                <w:sz w:val="16"/>
                <w:szCs w:val="16"/>
              </w:rPr>
              <w:t>/if]&lt;drop/&gt;</w:t>
            </w:r>
          </w:p>
          <w:p w14:paraId="746ECD3A" w14:textId="77777777" w:rsidR="009024A7" w:rsidRPr="00073611" w:rsidRDefault="009024A7" w:rsidP="00E63E69">
            <w:pPr>
              <w:spacing w:after="0"/>
              <w:contextualSpacing/>
              <w:rPr>
                <w:color w:val="7030A0"/>
                <w:sz w:val="16"/>
                <w:szCs w:val="16"/>
              </w:rPr>
            </w:pPr>
            <w:r w:rsidRPr="00073611">
              <w:rPr>
                <w:color w:val="7030A0"/>
                <w:sz w:val="16"/>
                <w:szCs w:val="16"/>
              </w:rPr>
              <w:t>[/for]&lt;drop/&gt;</w:t>
            </w:r>
          </w:p>
        </w:tc>
        <w:tc>
          <w:tcPr>
            <w:tcW w:w="5118" w:type="dxa"/>
          </w:tcPr>
          <w:p w14:paraId="59C429F9" w14:textId="77777777" w:rsidR="009024A7" w:rsidRDefault="009024A7" w:rsidP="00E63E69">
            <w:pPr>
              <w:spacing w:after="0"/>
              <w:rPr>
                <w:color w:val="7030A0"/>
                <w:sz w:val="16"/>
                <w:szCs w:val="16"/>
              </w:rPr>
            </w:pPr>
            <w:r w:rsidRPr="006A76FA">
              <w:rPr>
                <w:color w:val="FF0000"/>
                <w:sz w:val="16"/>
                <w:szCs w:val="16"/>
              </w:rPr>
              <w:t xml:space="preserve">[if  </w:t>
            </w:r>
            <w:r w:rsidRPr="008305FF">
              <w:rPr>
                <w:color w:val="FF0000"/>
                <w:sz w:val="16"/>
                <w:szCs w:val="16"/>
              </w:rPr>
              <w:t>p.ownedComment-&gt;notEmpty()]&lt;drop/&gt;</w:t>
            </w:r>
          </w:p>
          <w:p w14:paraId="558B11B1" w14:textId="77777777" w:rsidR="009024A7" w:rsidRDefault="009024A7" w:rsidP="00E63E69">
            <w:pPr>
              <w:spacing w:after="0"/>
              <w:rPr>
                <w:color w:val="7030A0"/>
                <w:sz w:val="16"/>
                <w:szCs w:val="16"/>
              </w:rPr>
            </w:pPr>
            <w:r w:rsidRPr="00EF122A">
              <w:rPr>
                <w:color w:val="7030A0"/>
                <w:sz w:val="16"/>
                <w:szCs w:val="16"/>
              </w:rPr>
              <w:t>[for (c:Com</w:t>
            </w:r>
            <w:r>
              <w:rPr>
                <w:color w:val="7030A0"/>
                <w:sz w:val="16"/>
                <w:szCs w:val="16"/>
              </w:rPr>
              <w:t>ment | p.ownedComment)] &lt;drop/&gt;</w:t>
            </w:r>
          </w:p>
          <w:p w14:paraId="5332A424" w14:textId="77777777" w:rsidR="009024A7" w:rsidRDefault="009024A7" w:rsidP="00E63E69">
            <w:pPr>
              <w:spacing w:after="0"/>
              <w:rPr>
                <w:color w:val="7030A0"/>
                <w:sz w:val="16"/>
                <w:szCs w:val="16"/>
              </w:rPr>
            </w:pPr>
            <w:r>
              <w:rPr>
                <w:sz w:val="16"/>
                <w:szCs w:val="16"/>
              </w:rPr>
              <w:t>[c._body.clean()/]</w:t>
            </w:r>
          </w:p>
          <w:p w14:paraId="58CFE80C" w14:textId="77777777" w:rsidR="009024A7" w:rsidRDefault="009024A7" w:rsidP="00E63E69">
            <w:pPr>
              <w:spacing w:after="0"/>
              <w:rPr>
                <w:color w:val="7030A0"/>
                <w:sz w:val="16"/>
                <w:szCs w:val="16"/>
              </w:rPr>
            </w:pPr>
            <w:r w:rsidRPr="00EF122A">
              <w:rPr>
                <w:color w:val="7030A0"/>
                <w:sz w:val="16"/>
                <w:szCs w:val="16"/>
              </w:rPr>
              <w:t>[/for]</w:t>
            </w:r>
          </w:p>
          <w:p w14:paraId="3B05EE93" w14:textId="77777777" w:rsidR="009024A7" w:rsidRPr="007349B2" w:rsidRDefault="009024A7" w:rsidP="00E63E69">
            <w:pPr>
              <w:spacing w:after="0"/>
              <w:rPr>
                <w:color w:val="237BE8" w:themeColor="text2" w:themeTint="99"/>
                <w:sz w:val="16"/>
                <w:szCs w:val="16"/>
              </w:rPr>
            </w:pPr>
            <w:r w:rsidRPr="008305FF">
              <w:rPr>
                <w:color w:val="FF0000"/>
                <w:sz w:val="16"/>
                <w:szCs w:val="16"/>
              </w:rPr>
              <w:t>[else]</w:t>
            </w:r>
            <w:r w:rsidRPr="007349B2">
              <w:rPr>
                <w:color w:val="237BE8" w:themeColor="text2" w:themeTint="99"/>
                <w:sz w:val="16"/>
                <w:szCs w:val="16"/>
              </w:rPr>
              <w:t xml:space="preserve"> [if </w:t>
            </w:r>
            <w:r>
              <w:rPr>
                <w:color w:val="237BE8" w:themeColor="text2" w:themeTint="99"/>
                <w:sz w:val="16"/>
                <w:szCs w:val="16"/>
              </w:rPr>
              <w:t>(</w:t>
            </w:r>
            <w:r w:rsidRPr="007349B2">
              <w:rPr>
                <w:color w:val="237BE8" w:themeColor="text2" w:themeTint="99"/>
                <w:sz w:val="16"/>
                <w:szCs w:val="16"/>
              </w:rPr>
              <w:t>p.</w:t>
            </w:r>
            <w:r>
              <w:rPr>
                <w:color w:val="237BE8" w:themeColor="text2" w:themeTint="99"/>
                <w:sz w:val="16"/>
                <w:szCs w:val="16"/>
              </w:rPr>
              <w:t>name.contains (‘_’))] See referenced class</w:t>
            </w:r>
          </w:p>
          <w:p w14:paraId="6D9E4B8D" w14:textId="77777777" w:rsidR="009024A7" w:rsidRDefault="009024A7" w:rsidP="00E63E69">
            <w:pPr>
              <w:spacing w:after="0"/>
              <w:rPr>
                <w:color w:val="FF0000"/>
                <w:sz w:val="16"/>
                <w:szCs w:val="16"/>
              </w:rPr>
            </w:pPr>
            <w:r>
              <w:rPr>
                <w:color w:val="237BE8" w:themeColor="text2" w:themeTint="99"/>
                <w:sz w:val="16"/>
                <w:szCs w:val="16"/>
              </w:rPr>
              <w:t xml:space="preserve">[else] </w:t>
            </w:r>
            <w:r w:rsidRPr="008305FF">
              <w:rPr>
                <w:color w:val="FF0000"/>
                <w:sz w:val="16"/>
                <w:szCs w:val="16"/>
              </w:rPr>
              <w:t>NO DESCRIPTION</w:t>
            </w:r>
          </w:p>
          <w:p w14:paraId="6CC54B5E" w14:textId="77777777" w:rsidR="009024A7" w:rsidRDefault="009024A7" w:rsidP="00E63E69">
            <w:pPr>
              <w:spacing w:after="0"/>
              <w:rPr>
                <w:color w:val="FF0000"/>
                <w:sz w:val="16"/>
                <w:szCs w:val="16"/>
              </w:rPr>
            </w:pPr>
            <w:r w:rsidRPr="007349B2">
              <w:rPr>
                <w:color w:val="237BE8" w:themeColor="text2" w:themeTint="99"/>
                <w:sz w:val="16"/>
                <w:szCs w:val="16"/>
              </w:rPr>
              <w:t>[/if]&lt;drop/&gt;</w:t>
            </w:r>
            <w:r w:rsidRPr="008305FF">
              <w:rPr>
                <w:color w:val="FF0000"/>
                <w:sz w:val="16"/>
                <w:szCs w:val="16"/>
              </w:rPr>
              <w:t xml:space="preserve"> </w:t>
            </w:r>
          </w:p>
          <w:p w14:paraId="67E94BC2" w14:textId="77777777" w:rsidR="009024A7" w:rsidRPr="00C53D7C" w:rsidRDefault="009024A7" w:rsidP="00E63E69">
            <w:pPr>
              <w:spacing w:after="0"/>
              <w:rPr>
                <w:color w:val="FF0000"/>
                <w:sz w:val="16"/>
                <w:szCs w:val="16"/>
              </w:rPr>
            </w:pPr>
            <w:r w:rsidRPr="008305FF">
              <w:rPr>
                <w:color w:val="FF0000"/>
                <w:sz w:val="16"/>
                <w:szCs w:val="16"/>
              </w:rPr>
              <w:t>[/if]&lt;drop/&gt;</w:t>
            </w:r>
          </w:p>
          <w:p w14:paraId="7C0C3FFE" w14:textId="77777777" w:rsidR="009024A7" w:rsidRPr="00EF122A" w:rsidRDefault="009024A7" w:rsidP="00E63E69">
            <w:pPr>
              <w:spacing w:after="0"/>
              <w:rPr>
                <w:color w:val="7030A0"/>
                <w:sz w:val="16"/>
                <w:szCs w:val="16"/>
              </w:rPr>
            </w:pPr>
          </w:p>
        </w:tc>
      </w:tr>
    </w:tbl>
    <w:p w14:paraId="01B68673" w14:textId="77777777" w:rsidR="009024A7" w:rsidRPr="004B1770" w:rsidRDefault="009024A7" w:rsidP="009024A7">
      <w:pPr>
        <w:rPr>
          <w:color w:val="7030A0"/>
        </w:rPr>
      </w:pPr>
      <w:r w:rsidRPr="00A971E7">
        <w:rPr>
          <w:color w:val="7030A0"/>
        </w:rPr>
        <w:t>&lt;/fragment&gt;</w:t>
      </w:r>
      <w:r>
        <w:rPr>
          <w:color w:val="7030A0"/>
        </w:rPr>
        <w:t>&lt;drop/&gt;</w:t>
      </w:r>
    </w:p>
    <w:p w14:paraId="525093F6" w14:textId="77777777" w:rsidR="009024A7" w:rsidRPr="00782D72" w:rsidRDefault="009024A7" w:rsidP="00782D72"/>
    <w:p w14:paraId="78492852" w14:textId="77777777" w:rsidR="00AA179F" w:rsidRDefault="00AA179F" w:rsidP="00C7626A">
      <w:pPr>
        <w:pStyle w:val="berschrift4"/>
      </w:pPr>
      <w:bookmarkStart w:id="709" w:name="_Toc511379198"/>
      <w:r>
        <w:t xml:space="preserve">Start </w:t>
      </w:r>
      <w:r w:rsidR="00782D72">
        <w:t>A</w:t>
      </w:r>
      <w:r>
        <w:t xml:space="preserve">ttribute </w:t>
      </w:r>
      <w:r w:rsidR="00782D72">
        <w:t>T</w:t>
      </w:r>
      <w:r>
        <w:t xml:space="preserve">able </w:t>
      </w:r>
      <w:r w:rsidR="00782D72">
        <w:t>B</w:t>
      </w:r>
      <w:r>
        <w:t xml:space="preserve">rief </w:t>
      </w:r>
      <w:r w:rsidR="00782D72">
        <w:t>Fragment</w:t>
      </w:r>
      <w:bookmarkEnd w:id="709"/>
    </w:p>
    <w:p w14:paraId="299CCE79" w14:textId="77777777" w:rsidR="00782D72" w:rsidRDefault="00782D72" w:rsidP="00782D72"/>
    <w:p w14:paraId="7FA9B505" w14:textId="77777777" w:rsidR="009024A7" w:rsidRPr="003F0E3A" w:rsidRDefault="009024A7" w:rsidP="009024A7">
      <w:pPr>
        <w:spacing w:after="0"/>
        <w:rPr>
          <w:color w:val="7030A0"/>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ellenraster"/>
        <w:tblW w:w="0" w:type="auto"/>
        <w:tblLayout w:type="fixed"/>
        <w:tblLook w:val="04A0" w:firstRow="1" w:lastRow="0" w:firstColumn="1" w:lastColumn="0" w:noHBand="0" w:noVBand="1"/>
      </w:tblPr>
      <w:tblGrid>
        <w:gridCol w:w="2538"/>
        <w:gridCol w:w="1726"/>
        <w:gridCol w:w="5118"/>
      </w:tblGrid>
      <w:tr w:rsidR="009024A7" w:rsidRPr="00D329F2" w14:paraId="582B7055" w14:textId="77777777" w:rsidTr="00E63E69">
        <w:tc>
          <w:tcPr>
            <w:tcW w:w="2538" w:type="dxa"/>
          </w:tcPr>
          <w:p w14:paraId="2C928272" w14:textId="77777777" w:rsidR="009024A7" w:rsidRPr="00ED52CB" w:rsidRDefault="009024A7" w:rsidP="00E63E69">
            <w:pPr>
              <w:spacing w:after="0"/>
              <w:rPr>
                <w:rFonts w:cs="Times New Roman"/>
                <w:b/>
                <w:sz w:val="16"/>
              </w:rPr>
            </w:pPr>
            <w:r w:rsidRPr="00ED52CB">
              <w:rPr>
                <w:rFonts w:cs="Times New Roman"/>
                <w:b/>
                <w:sz w:val="16"/>
              </w:rPr>
              <w:t>Attribute Name</w:t>
            </w:r>
          </w:p>
        </w:tc>
        <w:tc>
          <w:tcPr>
            <w:tcW w:w="1726" w:type="dxa"/>
          </w:tcPr>
          <w:p w14:paraId="0BA30C2F" w14:textId="77777777" w:rsidR="009024A7" w:rsidRPr="00ED52CB" w:rsidRDefault="009024A7" w:rsidP="00E63E69">
            <w:pPr>
              <w:spacing w:after="0"/>
              <w:rPr>
                <w:rFonts w:cs="Times New Roman"/>
                <w:b/>
                <w:sz w:val="16"/>
              </w:rPr>
            </w:pPr>
            <w:r>
              <w:rPr>
                <w:rFonts w:cs="Times New Roman"/>
                <w:b/>
                <w:sz w:val="16"/>
              </w:rPr>
              <w:t>Lifecycle Stereotype (empty = Mature)</w:t>
            </w:r>
          </w:p>
        </w:tc>
        <w:tc>
          <w:tcPr>
            <w:tcW w:w="5118" w:type="dxa"/>
          </w:tcPr>
          <w:p w14:paraId="09172678" w14:textId="77777777" w:rsidR="009024A7" w:rsidRPr="00ED52CB" w:rsidRDefault="009024A7" w:rsidP="00E63E69">
            <w:pPr>
              <w:spacing w:after="0"/>
              <w:rPr>
                <w:rFonts w:cs="Times New Roman"/>
                <w:b/>
                <w:sz w:val="16"/>
              </w:rPr>
            </w:pPr>
            <w:r w:rsidRPr="00ED52CB">
              <w:rPr>
                <w:rFonts w:cs="Times New Roman"/>
                <w:b/>
                <w:sz w:val="16"/>
              </w:rPr>
              <w:t>Description</w:t>
            </w:r>
          </w:p>
        </w:tc>
      </w:tr>
    </w:tbl>
    <w:p w14:paraId="15814333" w14:textId="77777777" w:rsidR="009024A7" w:rsidRDefault="009024A7" w:rsidP="009024A7">
      <w:pPr>
        <w:rPr>
          <w:color w:val="7030A0"/>
        </w:rPr>
      </w:pPr>
      <w:r w:rsidRPr="00A971E7">
        <w:rPr>
          <w:color w:val="7030A0"/>
        </w:rPr>
        <w:t>&lt;/fragment&gt;</w:t>
      </w:r>
      <w:r>
        <w:rPr>
          <w:color w:val="7030A0"/>
        </w:rPr>
        <w:t>&lt;drop/&gt;</w:t>
      </w:r>
    </w:p>
    <w:p w14:paraId="1AFBB899" w14:textId="77777777" w:rsidR="009024A7" w:rsidRPr="00782D72" w:rsidRDefault="009024A7" w:rsidP="00782D72"/>
    <w:p w14:paraId="45E57A7B" w14:textId="77777777" w:rsidR="00AA179F" w:rsidRDefault="00782D72" w:rsidP="00C7626A">
      <w:pPr>
        <w:pStyle w:val="berschrift4"/>
      </w:pPr>
      <w:bookmarkStart w:id="710" w:name="_Toc511379199"/>
      <w:r>
        <w:lastRenderedPageBreak/>
        <w:t>Insert Attribute T</w:t>
      </w:r>
      <w:r w:rsidR="00AA179F">
        <w:t xml:space="preserve">able </w:t>
      </w:r>
      <w:r>
        <w:t>B</w:t>
      </w:r>
      <w:r w:rsidR="00AA179F">
        <w:t xml:space="preserve">rief </w:t>
      </w:r>
      <w:r>
        <w:t>Fragment</w:t>
      </w:r>
      <w:bookmarkEnd w:id="710"/>
    </w:p>
    <w:p w14:paraId="0F98A3AB" w14:textId="77777777" w:rsidR="00782D72" w:rsidRDefault="00782D72" w:rsidP="00782D72"/>
    <w:p w14:paraId="6DCB8892" w14:textId="77777777" w:rsidR="009024A7" w:rsidRPr="00C047A6" w:rsidRDefault="009024A7" w:rsidP="009024A7">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344344BF" w14:textId="02F4B7D3" w:rsidR="009024A7" w:rsidRPr="003F0E3A" w:rsidRDefault="009024A7" w:rsidP="009024A7">
      <w:pPr>
        <w:pStyle w:val="Beschriftung"/>
      </w:pPr>
      <w:bookmarkStart w:id="711" w:name="_Toc517250735"/>
      <w:bookmarkStart w:id="712" w:name="_Toc520987299"/>
      <w:r w:rsidRPr="00484CAE">
        <w:t xml:space="preserve">Table </w:t>
      </w:r>
      <w:r w:rsidR="00ED391E">
        <w:fldChar w:fldCharType="begin"/>
      </w:r>
      <w:r>
        <w:instrText xml:space="preserve"> SEQ Table \* ARABIC </w:instrText>
      </w:r>
      <w:r w:rsidR="00ED391E">
        <w:fldChar w:fldCharType="separate"/>
      </w:r>
      <w:r w:rsidR="00D4118B">
        <w:rPr>
          <w:noProof/>
        </w:rPr>
        <w:t>3</w:t>
      </w:r>
      <w:r w:rsidR="00ED391E">
        <w:fldChar w:fldCharType="end"/>
      </w:r>
      <w:r>
        <w:t>:</w:t>
      </w:r>
      <w:r>
        <w:rPr>
          <w:rFonts w:hint="eastAsia"/>
        </w:rPr>
        <w:t xml:space="preserve"> Attributes</w:t>
      </w:r>
      <w:r w:rsidRPr="00484CAE">
        <w:t xml:space="preserve"> </w:t>
      </w:r>
      <w:r>
        <w:t>for [cl.name/]</w:t>
      </w:r>
      <w:bookmarkEnd w:id="711"/>
      <w:bookmarkEnd w:id="712"/>
    </w:p>
    <w:p w14:paraId="13B12908" w14:textId="77777777" w:rsidR="009024A7" w:rsidRDefault="009024A7" w:rsidP="009024A7">
      <w:pPr>
        <w:spacing w:after="0"/>
        <w:rPr>
          <w:color w:val="7030A0"/>
        </w:rPr>
      </w:pPr>
      <w:r w:rsidRPr="00073611">
        <w:rPr>
          <w:color w:val="7030A0"/>
        </w:rPr>
        <w:t>&lt;table&gt;&lt;drop/&gt;</w:t>
      </w:r>
    </w:p>
    <w:p w14:paraId="0E7FE2FD" w14:textId="77777777" w:rsidR="009024A7" w:rsidRDefault="009024A7" w:rsidP="009024A7">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5B33B789" w14:textId="77777777" w:rsidR="009024A7" w:rsidRDefault="009024A7" w:rsidP="009024A7">
      <w:pPr>
        <w:spacing w:after="0"/>
        <w:rPr>
          <w:color w:val="7030A0"/>
        </w:rPr>
      </w:pPr>
      <w:r w:rsidRPr="00073611">
        <w:rPr>
          <w:color w:val="7030A0"/>
        </w:rPr>
        <w:t>[for (</w:t>
      </w:r>
      <w:r>
        <w:rPr>
          <w:color w:val="7030A0"/>
        </w:rPr>
        <w:t>p:Property|cl.ownedAttribute)</w:t>
      </w:r>
      <w:r w:rsidRPr="00073611">
        <w:rPr>
          <w:color w:val="7030A0"/>
        </w:rPr>
        <w:t>]&lt;drop/&gt;</w:t>
      </w:r>
    </w:p>
    <w:p w14:paraId="6A14E260" w14:textId="77777777" w:rsidR="009024A7" w:rsidRPr="00EC6C80" w:rsidRDefault="009024A7" w:rsidP="009024A7">
      <w:pPr>
        <w:spacing w:after="0"/>
        <w:rPr>
          <w:color w:val="7030A0"/>
        </w:rPr>
      </w:pPr>
      <w:r>
        <w:rPr>
          <w:bCs/>
          <w:color w:val="7030A0"/>
        </w:rPr>
        <w:t>[if (not p.name.contains(‘_’))]&lt;drop/&gt;</w:t>
      </w:r>
    </w:p>
    <w:p w14:paraId="3E3D7463" w14:textId="77777777" w:rsidR="009024A7" w:rsidRDefault="009024A7" w:rsidP="009024A7">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6A6C8F0" w14:textId="77777777" w:rsidR="009024A7" w:rsidRDefault="009024A7" w:rsidP="009024A7">
      <w:pPr>
        <w:spacing w:after="0"/>
        <w:rPr>
          <w:bCs/>
          <w:color w:val="7030A0"/>
        </w:rPr>
      </w:pPr>
      <w:r>
        <w:rPr>
          <w:bCs/>
          <w:color w:val="7030A0"/>
        </w:rPr>
        <w:t>[/if]&lt;drop/&gt;</w:t>
      </w:r>
    </w:p>
    <w:p w14:paraId="57778A42" w14:textId="77777777" w:rsidR="009024A7" w:rsidRDefault="009024A7" w:rsidP="009024A7">
      <w:pPr>
        <w:spacing w:after="0"/>
        <w:rPr>
          <w:color w:val="7030A0"/>
        </w:rPr>
      </w:pPr>
      <w:r w:rsidRPr="00EF122A">
        <w:rPr>
          <w:color w:val="7030A0"/>
        </w:rPr>
        <w:t>[/for]&lt;drop/&gt;</w:t>
      </w:r>
    </w:p>
    <w:p w14:paraId="1FFFF579" w14:textId="77777777" w:rsidR="009024A7" w:rsidRDefault="009024A7" w:rsidP="009024A7">
      <w:pPr>
        <w:spacing w:after="0"/>
        <w:rPr>
          <w:color w:val="7030A0"/>
        </w:rPr>
      </w:pPr>
      <w:r w:rsidRPr="00073611">
        <w:rPr>
          <w:color w:val="7030A0"/>
        </w:rPr>
        <w:t>[for (</w:t>
      </w:r>
      <w:r>
        <w:rPr>
          <w:color w:val="7030A0"/>
        </w:rPr>
        <w:t>p:Property|cl.ownedAttribute)</w:t>
      </w:r>
      <w:r w:rsidRPr="00073611">
        <w:rPr>
          <w:color w:val="7030A0"/>
        </w:rPr>
        <w:t>]&lt;drop/&gt;</w:t>
      </w:r>
    </w:p>
    <w:p w14:paraId="3978E139" w14:textId="77777777" w:rsidR="009024A7" w:rsidRPr="00EC6C80" w:rsidRDefault="009024A7" w:rsidP="009024A7">
      <w:pPr>
        <w:spacing w:after="0"/>
        <w:rPr>
          <w:color w:val="7030A0"/>
        </w:rPr>
      </w:pPr>
      <w:r>
        <w:rPr>
          <w:bCs/>
          <w:color w:val="7030A0"/>
        </w:rPr>
        <w:t>[if (p.name.contains(‘_’))]&lt;drop/&gt;</w:t>
      </w:r>
    </w:p>
    <w:p w14:paraId="6D651F5F" w14:textId="77777777" w:rsidR="009024A7" w:rsidRDefault="009024A7" w:rsidP="009024A7">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B716D48" w14:textId="77777777" w:rsidR="009024A7" w:rsidRDefault="009024A7" w:rsidP="009024A7">
      <w:pPr>
        <w:spacing w:after="0"/>
        <w:rPr>
          <w:bCs/>
          <w:color w:val="7030A0"/>
        </w:rPr>
      </w:pPr>
      <w:r>
        <w:rPr>
          <w:bCs/>
          <w:color w:val="7030A0"/>
        </w:rPr>
        <w:t>[/if]&lt;drop/&gt;</w:t>
      </w:r>
    </w:p>
    <w:p w14:paraId="297A410B" w14:textId="77777777" w:rsidR="009024A7" w:rsidRDefault="009024A7" w:rsidP="009024A7">
      <w:pPr>
        <w:spacing w:after="0"/>
        <w:rPr>
          <w:color w:val="7030A0"/>
        </w:rPr>
      </w:pPr>
      <w:r w:rsidRPr="00EF122A">
        <w:rPr>
          <w:color w:val="7030A0"/>
        </w:rPr>
        <w:t>[/for]&lt;drop/&gt;</w:t>
      </w:r>
    </w:p>
    <w:p w14:paraId="521E0D53" w14:textId="77777777" w:rsidR="009024A7" w:rsidRPr="00C7626A" w:rsidRDefault="00670105" w:rsidP="009024A7">
      <w:pPr>
        <w:spacing w:after="0"/>
        <w:rPr>
          <w:bCs/>
          <w:color w:val="7030A0"/>
          <w:lang w:val="fr-FR"/>
        </w:rPr>
      </w:pPr>
      <w:r w:rsidRPr="00670105">
        <w:rPr>
          <w:bCs/>
          <w:color w:val="7030A0"/>
          <w:lang w:val="fr-FR"/>
        </w:rPr>
        <w:t>&lt;/table&gt;&lt;drop/&gt;</w:t>
      </w:r>
    </w:p>
    <w:p w14:paraId="65F20A2F" w14:textId="77777777" w:rsidR="009024A7" w:rsidRPr="00C7626A" w:rsidRDefault="00670105" w:rsidP="009024A7">
      <w:pPr>
        <w:spacing w:after="0"/>
        <w:rPr>
          <w:bCs/>
          <w:color w:val="7030A0"/>
          <w:lang w:val="fr-FR"/>
        </w:rPr>
      </w:pPr>
      <w:r w:rsidRPr="00670105">
        <w:rPr>
          <w:bCs/>
          <w:color w:val="7030A0"/>
          <w:lang w:val="fr-FR"/>
        </w:rPr>
        <w:t>[/if]&lt;drop/&gt;</w:t>
      </w:r>
    </w:p>
    <w:p w14:paraId="117D8F88" w14:textId="77777777" w:rsidR="009024A7" w:rsidRPr="00C7626A" w:rsidRDefault="00670105" w:rsidP="009024A7">
      <w:pPr>
        <w:spacing w:after="0"/>
        <w:rPr>
          <w:color w:val="7030A0"/>
          <w:lang w:val="fr-FR"/>
        </w:rPr>
      </w:pPr>
      <w:r w:rsidRPr="00670105">
        <w:rPr>
          <w:color w:val="7030A0"/>
          <w:lang w:val="fr-FR"/>
        </w:rPr>
        <w:t>&lt;/fragment&gt;&lt;drop/&gt;</w:t>
      </w:r>
    </w:p>
    <w:p w14:paraId="18F821CF" w14:textId="77777777" w:rsidR="009024A7" w:rsidRPr="00FD39FF" w:rsidRDefault="009024A7" w:rsidP="00782D72">
      <w:pPr>
        <w:rPr>
          <w:lang w:val="fr-FR"/>
        </w:rPr>
      </w:pPr>
    </w:p>
    <w:p w14:paraId="0235CE08" w14:textId="77777777" w:rsidR="00AA179F" w:rsidRDefault="00AA179F" w:rsidP="00C7626A">
      <w:pPr>
        <w:pStyle w:val="berschrift4"/>
      </w:pPr>
      <w:bookmarkStart w:id="713" w:name="_Toc511379200"/>
      <w:r>
        <w:t xml:space="preserve">Insert Ten Specified Attribute </w:t>
      </w:r>
      <w:r w:rsidR="00782D72">
        <w:t>T</w:t>
      </w:r>
      <w:r>
        <w:t xml:space="preserve">able </w:t>
      </w:r>
      <w:r w:rsidR="00782D72">
        <w:t>B</w:t>
      </w:r>
      <w:r>
        <w:t xml:space="preserve">rief </w:t>
      </w:r>
      <w:r w:rsidR="00782D72">
        <w:t>Fragment</w:t>
      </w:r>
      <w:bookmarkEnd w:id="713"/>
    </w:p>
    <w:p w14:paraId="652DB57D" w14:textId="77777777" w:rsidR="00782D72" w:rsidRDefault="00782D72" w:rsidP="00782D72"/>
    <w:p w14:paraId="2598592D" w14:textId="77777777" w:rsidR="000177B0" w:rsidRDefault="000177B0" w:rsidP="000177B0">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60A1D8E1" w14:textId="77777777" w:rsidR="000177B0" w:rsidRDefault="000177B0" w:rsidP="000177B0">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3C0A1F28" w14:textId="77777777" w:rsidR="000177B0" w:rsidRPr="00C047A6" w:rsidRDefault="000177B0" w:rsidP="000177B0">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B5A1F30" w14:textId="08546D54" w:rsidR="000177B0" w:rsidRPr="003F0E3A" w:rsidRDefault="000177B0" w:rsidP="000177B0">
      <w:pPr>
        <w:pStyle w:val="Beschriftung"/>
      </w:pPr>
      <w:bookmarkStart w:id="714" w:name="_Toc517250736"/>
      <w:bookmarkStart w:id="715" w:name="_Toc520987300"/>
      <w:r w:rsidRPr="00484CAE">
        <w:t xml:space="preserve">Table </w:t>
      </w:r>
      <w:r w:rsidR="00ED391E">
        <w:fldChar w:fldCharType="begin"/>
      </w:r>
      <w:r>
        <w:instrText xml:space="preserve"> SEQ Table \* ARABIC </w:instrText>
      </w:r>
      <w:r w:rsidR="00ED391E">
        <w:fldChar w:fldCharType="separate"/>
      </w:r>
      <w:r w:rsidR="00D4118B">
        <w:rPr>
          <w:noProof/>
        </w:rPr>
        <w:t>4</w:t>
      </w:r>
      <w:r w:rsidR="00ED391E">
        <w:fldChar w:fldCharType="end"/>
      </w:r>
      <w:r>
        <w:t>:</w:t>
      </w:r>
      <w:r>
        <w:rPr>
          <w:rFonts w:hint="eastAsia"/>
        </w:rPr>
        <w:t xml:space="preserve"> Attributes</w:t>
      </w:r>
      <w:r w:rsidRPr="00484CAE">
        <w:t xml:space="preserve"> </w:t>
      </w:r>
      <w:r>
        <w:t>for [cl.name/]</w:t>
      </w:r>
      <w:bookmarkEnd w:id="714"/>
      <w:bookmarkEnd w:id="715"/>
    </w:p>
    <w:p w14:paraId="7B6B7696" w14:textId="77777777" w:rsidR="000177B0" w:rsidRDefault="000177B0" w:rsidP="000177B0">
      <w:pPr>
        <w:spacing w:after="0"/>
        <w:rPr>
          <w:color w:val="7030A0"/>
        </w:rPr>
      </w:pPr>
      <w:r w:rsidRPr="00073611">
        <w:rPr>
          <w:color w:val="7030A0"/>
        </w:rPr>
        <w:lastRenderedPageBreak/>
        <w:t>&lt;table&gt;&lt;drop/&gt;</w:t>
      </w:r>
    </w:p>
    <w:p w14:paraId="64B145F6" w14:textId="77777777" w:rsidR="000177B0" w:rsidRDefault="000177B0" w:rsidP="000177B0">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7FD5D6BD" w14:textId="77777777" w:rsidR="000177B0" w:rsidRPr="00B565B7" w:rsidRDefault="000177B0" w:rsidP="000177B0">
      <w:pPr>
        <w:spacing w:after="0"/>
        <w:rPr>
          <w:color w:val="7030A0"/>
        </w:rPr>
      </w:pPr>
      <w:r w:rsidRPr="00073611">
        <w:rPr>
          <w:color w:val="7030A0"/>
        </w:rPr>
        <w:t>[for (</w:t>
      </w:r>
      <w:r>
        <w:rPr>
          <w:color w:val="7030A0"/>
        </w:rPr>
        <w:t>p:Property|cl.ownedAttribute)</w:t>
      </w:r>
      <w:r w:rsidRPr="00073611">
        <w:rPr>
          <w:color w:val="7030A0"/>
        </w:rPr>
        <w:t>]&lt;drop/&gt;</w:t>
      </w:r>
    </w:p>
    <w:p w14:paraId="499C11D6" w14:textId="77777777" w:rsidR="000177B0" w:rsidRDefault="000177B0" w:rsidP="000177B0">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3651E48" w14:textId="77777777" w:rsidR="000177B0" w:rsidRPr="00EC6C80" w:rsidRDefault="000177B0" w:rsidP="000177B0">
      <w:pPr>
        <w:spacing w:after="0"/>
        <w:rPr>
          <w:color w:val="7030A0"/>
        </w:rPr>
      </w:pPr>
      <w:r>
        <w:rPr>
          <w:bCs/>
          <w:color w:val="7030A0"/>
        </w:rPr>
        <w:t>[if (not p.name.contains(‘_’))]&lt;drop/&gt;</w:t>
      </w:r>
    </w:p>
    <w:p w14:paraId="594753F9" w14:textId="77777777" w:rsidR="000177B0" w:rsidRDefault="000177B0" w:rsidP="000177B0">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06D4A8E" w14:textId="77777777" w:rsidR="000177B0" w:rsidRDefault="000177B0" w:rsidP="000177B0">
      <w:pPr>
        <w:spacing w:after="0"/>
        <w:rPr>
          <w:color w:val="7030A0"/>
        </w:rPr>
      </w:pPr>
      <w:r>
        <w:rPr>
          <w:color w:val="7030A0"/>
        </w:rPr>
        <w:t>[/if]&lt;drop/&gt;</w:t>
      </w:r>
    </w:p>
    <w:p w14:paraId="1BD1EDEC" w14:textId="77777777" w:rsidR="000177B0" w:rsidRDefault="000177B0" w:rsidP="000177B0">
      <w:pPr>
        <w:spacing w:after="0"/>
        <w:rPr>
          <w:color w:val="7030A0"/>
        </w:rPr>
      </w:pPr>
      <w:r>
        <w:rPr>
          <w:color w:val="7030A0"/>
        </w:rPr>
        <w:t>[/if]&lt;drop/&gt;</w:t>
      </w:r>
    </w:p>
    <w:p w14:paraId="5FA14362" w14:textId="77777777" w:rsidR="000177B0" w:rsidRDefault="000177B0" w:rsidP="000177B0">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48A2FFD6" w14:textId="77777777" w:rsidR="000177B0" w:rsidRPr="00EC6C80" w:rsidRDefault="000177B0" w:rsidP="000177B0">
      <w:pPr>
        <w:spacing w:after="0"/>
        <w:rPr>
          <w:color w:val="7030A0"/>
        </w:rPr>
      </w:pPr>
      <w:r>
        <w:rPr>
          <w:bCs/>
          <w:color w:val="7030A0"/>
        </w:rPr>
        <w:t>[if (p.name.contains(‘_’))]&lt;drop/&gt;</w:t>
      </w:r>
    </w:p>
    <w:p w14:paraId="303D8A89" w14:textId="77777777" w:rsidR="000177B0" w:rsidRDefault="000177B0" w:rsidP="000177B0">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3F882C9" w14:textId="77777777" w:rsidR="000177B0" w:rsidRDefault="000177B0" w:rsidP="000177B0">
      <w:pPr>
        <w:spacing w:after="0"/>
        <w:rPr>
          <w:color w:val="7030A0"/>
        </w:rPr>
      </w:pPr>
      <w:r>
        <w:rPr>
          <w:color w:val="7030A0"/>
        </w:rPr>
        <w:t>[/if]&lt;drop/&gt;</w:t>
      </w:r>
    </w:p>
    <w:p w14:paraId="2FBE2AC5" w14:textId="77777777" w:rsidR="000177B0" w:rsidRDefault="000177B0" w:rsidP="000177B0">
      <w:pPr>
        <w:spacing w:after="0"/>
        <w:rPr>
          <w:color w:val="7030A0"/>
        </w:rPr>
      </w:pPr>
      <w:r>
        <w:rPr>
          <w:color w:val="7030A0"/>
        </w:rPr>
        <w:t>[/if]&lt;drop/&gt;</w:t>
      </w:r>
    </w:p>
    <w:p w14:paraId="2D7B8190" w14:textId="77777777" w:rsidR="000177B0" w:rsidRDefault="000177B0" w:rsidP="000177B0">
      <w:pPr>
        <w:spacing w:after="0"/>
        <w:rPr>
          <w:color w:val="7030A0"/>
        </w:rPr>
      </w:pPr>
      <w:r w:rsidRPr="00EF122A">
        <w:rPr>
          <w:color w:val="7030A0"/>
        </w:rPr>
        <w:t>[/for]&lt;drop/&gt;</w:t>
      </w:r>
    </w:p>
    <w:p w14:paraId="76263B6A" w14:textId="77777777" w:rsidR="000177B0" w:rsidRPr="00693E11" w:rsidRDefault="000177B0" w:rsidP="000177B0">
      <w:pPr>
        <w:spacing w:after="0"/>
        <w:rPr>
          <w:bCs/>
          <w:color w:val="7030A0"/>
        </w:rPr>
      </w:pPr>
      <w:r>
        <w:rPr>
          <w:bCs/>
          <w:color w:val="7030A0"/>
        </w:rPr>
        <w:t>&lt;/table&gt;&lt;drop/&gt;</w:t>
      </w:r>
    </w:p>
    <w:p w14:paraId="33C24400" w14:textId="77777777" w:rsidR="000177B0" w:rsidRDefault="000177B0" w:rsidP="000177B0">
      <w:pPr>
        <w:spacing w:after="0"/>
        <w:rPr>
          <w:bCs/>
          <w:color w:val="7030A0"/>
        </w:rPr>
      </w:pPr>
      <w:r>
        <w:rPr>
          <w:bCs/>
          <w:color w:val="7030A0"/>
        </w:rPr>
        <w:t>[/if]&lt;drop/&gt;</w:t>
      </w:r>
    </w:p>
    <w:p w14:paraId="3EB77C75" w14:textId="77777777" w:rsidR="000177B0" w:rsidRDefault="000177B0" w:rsidP="000177B0">
      <w:pPr>
        <w:spacing w:after="0"/>
        <w:rPr>
          <w:color w:val="7030A0"/>
        </w:rPr>
      </w:pPr>
      <w:r w:rsidRPr="00A971E7">
        <w:rPr>
          <w:color w:val="7030A0"/>
        </w:rPr>
        <w:t>&lt;/fragment&gt;</w:t>
      </w:r>
      <w:r>
        <w:rPr>
          <w:color w:val="7030A0"/>
        </w:rPr>
        <w:t>&lt;drop/&gt;</w:t>
      </w:r>
    </w:p>
    <w:p w14:paraId="202E60C8" w14:textId="77777777" w:rsidR="00E63E69" w:rsidRPr="00782D72" w:rsidRDefault="00E63E69" w:rsidP="00E63E69"/>
    <w:p w14:paraId="2E43AF0D" w14:textId="77777777" w:rsidR="00E63E69" w:rsidRDefault="00E63E69" w:rsidP="00C7626A">
      <w:pPr>
        <w:pStyle w:val="berschrift4"/>
      </w:pPr>
      <w:bookmarkStart w:id="716" w:name="_Toc511379201"/>
      <w:r>
        <w:t>Insert Data Type Fragment</w:t>
      </w:r>
      <w:bookmarkEnd w:id="716"/>
    </w:p>
    <w:p w14:paraId="759F49C1" w14:textId="77777777" w:rsidR="00E63E69" w:rsidRDefault="00E63E69" w:rsidP="00E63E69"/>
    <w:p w14:paraId="7ADD6E9D" w14:textId="77777777" w:rsidR="00E63E69" w:rsidRPr="00750615" w:rsidRDefault="00E63E69" w:rsidP="00E63E69">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1BE986D5" w14:textId="77777777" w:rsidR="00E63E69" w:rsidRDefault="00E63E69" w:rsidP="00E63E69">
      <w:pPr>
        <w:rPr>
          <w:color w:val="7030A0"/>
        </w:rPr>
      </w:pPr>
      <w:r>
        <w:t>Qualified Name: [dt</w:t>
      </w:r>
      <w:r w:rsidRPr="00DE259A">
        <w:t>.qualifiedName/]</w:t>
      </w:r>
    </w:p>
    <w:p w14:paraId="68E64E5A" w14:textId="77777777" w:rsidR="00E63E69" w:rsidRDefault="00E63E69" w:rsidP="00E63E69">
      <w:pPr>
        <w:rPr>
          <w:color w:val="7030A0"/>
        </w:rPr>
      </w:pPr>
      <w:r w:rsidRPr="00E07BC7">
        <w:rPr>
          <w:color w:val="7030A0"/>
        </w:rPr>
        <w:t>[for (co:Com</w:t>
      </w:r>
      <w:r>
        <w:rPr>
          <w:color w:val="7030A0"/>
        </w:rPr>
        <w:t>ment | dt.ownedComment)]&lt;drop/&gt;</w:t>
      </w:r>
    </w:p>
    <w:p w14:paraId="6658BCA4" w14:textId="77777777" w:rsidR="00E63E69" w:rsidRDefault="00E63E69" w:rsidP="00E63E69">
      <w:pPr>
        <w:rPr>
          <w:color w:val="7030A0"/>
        </w:rPr>
      </w:pPr>
      <w:r w:rsidRPr="00E07BC7">
        <w:rPr>
          <w:color w:val="7030A0"/>
        </w:rPr>
        <w:t>&lt;dropEmpty&gt;</w:t>
      </w:r>
      <w:r w:rsidRPr="00E07BC7">
        <w:t>[co._</w:t>
      </w:r>
      <w:r>
        <w:t>body.clean()/</w:t>
      </w:r>
      <w:r w:rsidRPr="00E07BC7">
        <w:t>]</w:t>
      </w:r>
      <w:r>
        <w:rPr>
          <w:color w:val="7030A0"/>
        </w:rPr>
        <w:t>&lt;/dropEmpty&gt;</w:t>
      </w:r>
    </w:p>
    <w:p w14:paraId="7549D9A2" w14:textId="77777777" w:rsidR="00E63E69" w:rsidRDefault="00E63E69" w:rsidP="00E63E69">
      <w:pPr>
        <w:rPr>
          <w:color w:val="7030A0"/>
        </w:rPr>
      </w:pPr>
      <w:r w:rsidRPr="00E07BC7">
        <w:rPr>
          <w:color w:val="7030A0"/>
        </w:rPr>
        <w:t>[/for]&lt;drop/&gt;</w:t>
      </w:r>
      <w:r>
        <w:rPr>
          <w:color w:val="7030A0"/>
        </w:rPr>
        <w:br/>
      </w: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2D2F17EF" w14:textId="77777777" w:rsidR="00E63E69" w:rsidRDefault="00E63E69" w:rsidP="00E63E69">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02B5FDE0" w14:textId="77777777" w:rsidR="009024A7" w:rsidRPr="00782D72" w:rsidRDefault="009024A7" w:rsidP="00782D72"/>
    <w:p w14:paraId="1AD929E2" w14:textId="77777777" w:rsidR="00AA179F" w:rsidRDefault="00E63E69" w:rsidP="00C7626A">
      <w:pPr>
        <w:pStyle w:val="berschrift4"/>
      </w:pPr>
      <w:bookmarkStart w:id="717" w:name="_Toc511379202"/>
      <w:r w:rsidRPr="00E63E69">
        <w:t xml:space="preserve">Start Data Type </w:t>
      </w:r>
      <w:r>
        <w:t>A</w:t>
      </w:r>
      <w:r w:rsidRPr="00E63E69">
        <w:t xml:space="preserve">ttribute </w:t>
      </w:r>
      <w:r>
        <w:t>T</w:t>
      </w:r>
      <w:r w:rsidRPr="00E63E69">
        <w:t xml:space="preserve">able </w:t>
      </w:r>
      <w:r>
        <w:t>B</w:t>
      </w:r>
      <w:r w:rsidRPr="00E63E69">
        <w:t xml:space="preserve">rief </w:t>
      </w:r>
      <w:r w:rsidR="00782D72">
        <w:t>Fragment</w:t>
      </w:r>
      <w:bookmarkEnd w:id="717"/>
    </w:p>
    <w:p w14:paraId="18287CBA" w14:textId="77777777" w:rsidR="00782D72" w:rsidRDefault="00782D72" w:rsidP="00782D72"/>
    <w:p w14:paraId="6445A9D5" w14:textId="77777777" w:rsidR="00E63E69" w:rsidRPr="003F0E3A" w:rsidRDefault="00E63E69" w:rsidP="00E63E69">
      <w:pPr>
        <w:spacing w:after="0"/>
        <w:rPr>
          <w:color w:val="7030A0"/>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ellenraster"/>
        <w:tblW w:w="0" w:type="auto"/>
        <w:tblLayout w:type="fixed"/>
        <w:tblLook w:val="04A0" w:firstRow="1" w:lastRow="0" w:firstColumn="1" w:lastColumn="0" w:noHBand="0" w:noVBand="1"/>
      </w:tblPr>
      <w:tblGrid>
        <w:gridCol w:w="2538"/>
        <w:gridCol w:w="1726"/>
        <w:gridCol w:w="5118"/>
      </w:tblGrid>
      <w:tr w:rsidR="00E63E69" w:rsidRPr="00D329F2" w14:paraId="422220A1" w14:textId="77777777" w:rsidTr="00E63E69">
        <w:tc>
          <w:tcPr>
            <w:tcW w:w="2538" w:type="dxa"/>
          </w:tcPr>
          <w:p w14:paraId="5F914E68" w14:textId="77777777" w:rsidR="00E63E69" w:rsidRPr="00ED52CB" w:rsidRDefault="00E63E69" w:rsidP="00E63E69">
            <w:pPr>
              <w:spacing w:after="0"/>
              <w:rPr>
                <w:rFonts w:cs="Times New Roman"/>
                <w:b/>
                <w:sz w:val="16"/>
              </w:rPr>
            </w:pPr>
            <w:r w:rsidRPr="00ED52CB">
              <w:rPr>
                <w:rFonts w:cs="Times New Roman"/>
                <w:b/>
                <w:sz w:val="16"/>
              </w:rPr>
              <w:t>Attribute Name</w:t>
            </w:r>
          </w:p>
        </w:tc>
        <w:tc>
          <w:tcPr>
            <w:tcW w:w="1726" w:type="dxa"/>
          </w:tcPr>
          <w:p w14:paraId="6479D98D" w14:textId="77777777" w:rsidR="00E63E69" w:rsidRPr="00ED52CB" w:rsidRDefault="00E63E69" w:rsidP="00E63E69">
            <w:pPr>
              <w:spacing w:after="0"/>
              <w:rPr>
                <w:rFonts w:cs="Times New Roman"/>
                <w:b/>
                <w:sz w:val="16"/>
              </w:rPr>
            </w:pPr>
            <w:r>
              <w:rPr>
                <w:rFonts w:cs="Times New Roman"/>
                <w:b/>
                <w:sz w:val="16"/>
              </w:rPr>
              <w:t>Lifecycle Stereotype (empty = Mature)</w:t>
            </w:r>
          </w:p>
        </w:tc>
        <w:tc>
          <w:tcPr>
            <w:tcW w:w="5118" w:type="dxa"/>
          </w:tcPr>
          <w:p w14:paraId="319BD409" w14:textId="77777777" w:rsidR="00E63E69" w:rsidRPr="00ED52CB" w:rsidRDefault="00E63E69" w:rsidP="00E63E69">
            <w:pPr>
              <w:spacing w:after="0"/>
              <w:rPr>
                <w:rFonts w:cs="Times New Roman"/>
                <w:b/>
                <w:sz w:val="16"/>
              </w:rPr>
            </w:pPr>
            <w:r w:rsidRPr="00ED52CB">
              <w:rPr>
                <w:rFonts w:cs="Times New Roman"/>
                <w:b/>
                <w:sz w:val="16"/>
              </w:rPr>
              <w:t>Description</w:t>
            </w:r>
          </w:p>
        </w:tc>
      </w:tr>
    </w:tbl>
    <w:p w14:paraId="324AA5A5" w14:textId="77777777" w:rsidR="00E63E69" w:rsidRDefault="00E63E69" w:rsidP="00E63E69">
      <w:pPr>
        <w:rPr>
          <w:color w:val="7030A0"/>
        </w:rPr>
      </w:pPr>
      <w:r w:rsidRPr="00A971E7">
        <w:rPr>
          <w:color w:val="7030A0"/>
        </w:rPr>
        <w:t>&lt;/fragment&gt;</w:t>
      </w:r>
      <w:r>
        <w:rPr>
          <w:color w:val="7030A0"/>
        </w:rPr>
        <w:t>&lt;drop/&gt;</w:t>
      </w:r>
    </w:p>
    <w:p w14:paraId="74C166A8" w14:textId="77777777" w:rsidR="009024A7" w:rsidRPr="00782D72" w:rsidRDefault="009024A7" w:rsidP="00782D72"/>
    <w:p w14:paraId="3A8C3251" w14:textId="77777777" w:rsidR="00E63E69" w:rsidRDefault="00E63E69" w:rsidP="00C7626A">
      <w:pPr>
        <w:pStyle w:val="berschrift4"/>
      </w:pPr>
      <w:bookmarkStart w:id="718" w:name="_Toc511379203"/>
      <w:r w:rsidRPr="00E63E69">
        <w:t xml:space="preserve">Insert Data Type Attribute </w:t>
      </w:r>
      <w:r>
        <w:t>T</w:t>
      </w:r>
      <w:r w:rsidRPr="00E63E69">
        <w:t xml:space="preserve">able </w:t>
      </w:r>
      <w:r>
        <w:t>B</w:t>
      </w:r>
      <w:r w:rsidRPr="00E63E69">
        <w:t xml:space="preserve">rief </w:t>
      </w:r>
      <w:r>
        <w:t>Fragment</w:t>
      </w:r>
      <w:bookmarkEnd w:id="718"/>
    </w:p>
    <w:p w14:paraId="2F732DDC" w14:textId="77777777" w:rsidR="00E63E69" w:rsidRDefault="00E63E69" w:rsidP="00E63E69"/>
    <w:p w14:paraId="70B321FE" w14:textId="77777777" w:rsidR="00E63E69" w:rsidRPr="00C047A6" w:rsidRDefault="00E63E69" w:rsidP="00E63E69">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232BFBA5" w14:textId="65F00244" w:rsidR="00E63E69" w:rsidRPr="003F0E3A" w:rsidRDefault="00E63E69" w:rsidP="00E63E69">
      <w:pPr>
        <w:pStyle w:val="Beschriftung"/>
      </w:pPr>
      <w:bookmarkStart w:id="719" w:name="_Toc517250737"/>
      <w:bookmarkStart w:id="720" w:name="_Toc520987301"/>
      <w:r w:rsidRPr="00484CAE">
        <w:t xml:space="preserve">Table </w:t>
      </w:r>
      <w:r w:rsidR="00ED391E">
        <w:fldChar w:fldCharType="begin"/>
      </w:r>
      <w:r>
        <w:instrText xml:space="preserve"> SEQ Table \* ARABIC </w:instrText>
      </w:r>
      <w:r w:rsidR="00ED391E">
        <w:fldChar w:fldCharType="separate"/>
      </w:r>
      <w:r w:rsidR="00D4118B">
        <w:rPr>
          <w:noProof/>
        </w:rPr>
        <w:t>5</w:t>
      </w:r>
      <w:r w:rsidR="00ED391E">
        <w:rPr>
          <w:noProof/>
        </w:rPr>
        <w:fldChar w:fldCharType="end"/>
      </w:r>
      <w:r>
        <w:t>:</w:t>
      </w:r>
      <w:r>
        <w:rPr>
          <w:rFonts w:hint="eastAsia"/>
        </w:rPr>
        <w:t xml:space="preserve"> Attributes</w:t>
      </w:r>
      <w:r w:rsidRPr="00484CAE">
        <w:t xml:space="preserve"> </w:t>
      </w:r>
      <w:r>
        <w:t>for [dt.name/]</w:t>
      </w:r>
      <w:bookmarkEnd w:id="719"/>
      <w:bookmarkEnd w:id="720"/>
    </w:p>
    <w:p w14:paraId="6961B1D8" w14:textId="77777777" w:rsidR="00E63E69" w:rsidRDefault="00E63E69" w:rsidP="00E63E69">
      <w:pPr>
        <w:spacing w:after="0"/>
        <w:rPr>
          <w:color w:val="7030A0"/>
        </w:rPr>
      </w:pPr>
      <w:r w:rsidRPr="00073611">
        <w:rPr>
          <w:color w:val="7030A0"/>
        </w:rPr>
        <w:t>&lt;table&gt;&lt;drop/&gt;</w:t>
      </w:r>
    </w:p>
    <w:p w14:paraId="63F0A18E" w14:textId="77777777" w:rsidR="00E63E69" w:rsidRDefault="00E63E69" w:rsidP="00E63E69">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2172A89E" w14:textId="77777777" w:rsidR="00E63E69" w:rsidRDefault="00E63E69" w:rsidP="00E63E69">
      <w:pPr>
        <w:spacing w:after="0"/>
        <w:rPr>
          <w:color w:val="7030A0"/>
        </w:rPr>
      </w:pPr>
      <w:r w:rsidRPr="00073611">
        <w:rPr>
          <w:color w:val="7030A0"/>
        </w:rPr>
        <w:t>[for (</w:t>
      </w:r>
      <w:r>
        <w:rPr>
          <w:color w:val="7030A0"/>
        </w:rPr>
        <w:t>p:Property|dt.ownedAttribute)</w:t>
      </w:r>
      <w:r w:rsidRPr="00073611">
        <w:rPr>
          <w:color w:val="7030A0"/>
        </w:rPr>
        <w:t>]&lt;drop/&gt;</w:t>
      </w:r>
    </w:p>
    <w:p w14:paraId="46BB7BAE" w14:textId="77777777" w:rsidR="00E63E69" w:rsidRDefault="00E63E69" w:rsidP="00E63E69">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184AA97" w14:textId="77777777" w:rsidR="00E63E69" w:rsidRDefault="00E63E69" w:rsidP="00E63E69">
      <w:pPr>
        <w:spacing w:after="0"/>
        <w:rPr>
          <w:color w:val="7030A0"/>
        </w:rPr>
      </w:pPr>
      <w:r w:rsidRPr="00EF122A">
        <w:rPr>
          <w:color w:val="7030A0"/>
        </w:rPr>
        <w:t>[/for]&lt;drop/&gt;</w:t>
      </w:r>
    </w:p>
    <w:p w14:paraId="7991174D" w14:textId="77777777" w:rsidR="00E63E69" w:rsidRPr="00693E11" w:rsidRDefault="00E63E69" w:rsidP="00E63E69">
      <w:pPr>
        <w:spacing w:after="0"/>
        <w:rPr>
          <w:bCs/>
          <w:color w:val="7030A0"/>
        </w:rPr>
      </w:pPr>
      <w:r>
        <w:rPr>
          <w:bCs/>
          <w:color w:val="7030A0"/>
        </w:rPr>
        <w:t>&lt;/table&gt;&lt;drop/&gt;</w:t>
      </w:r>
    </w:p>
    <w:p w14:paraId="4E37EADE" w14:textId="77777777" w:rsidR="00E63E69" w:rsidRDefault="00E63E69" w:rsidP="00E63E69">
      <w:pPr>
        <w:spacing w:after="0"/>
        <w:rPr>
          <w:bCs/>
          <w:color w:val="7030A0"/>
        </w:rPr>
      </w:pPr>
      <w:r>
        <w:rPr>
          <w:bCs/>
          <w:color w:val="7030A0"/>
        </w:rPr>
        <w:t>[/if]&lt;drop/&gt;</w:t>
      </w:r>
    </w:p>
    <w:p w14:paraId="523A3744" w14:textId="77777777" w:rsidR="00E63E69" w:rsidRDefault="00E63E69" w:rsidP="00E63E69">
      <w:pPr>
        <w:spacing w:after="0"/>
        <w:rPr>
          <w:color w:val="7030A0"/>
        </w:rPr>
      </w:pPr>
      <w:r w:rsidRPr="00A971E7">
        <w:rPr>
          <w:color w:val="7030A0"/>
        </w:rPr>
        <w:t>&lt;/fragment&gt;</w:t>
      </w:r>
      <w:r>
        <w:rPr>
          <w:color w:val="7030A0"/>
        </w:rPr>
        <w:t>&lt;drop/&gt;</w:t>
      </w:r>
    </w:p>
    <w:p w14:paraId="1E6705C5" w14:textId="77777777" w:rsidR="00E63E69" w:rsidRPr="00EE46D0" w:rsidRDefault="00E63E69" w:rsidP="00E63E69">
      <w:pPr>
        <w:rPr>
          <w:color w:val="auto"/>
        </w:rPr>
      </w:pPr>
    </w:p>
    <w:p w14:paraId="715516C7" w14:textId="77777777" w:rsidR="00E63E69" w:rsidRPr="00EE46D0" w:rsidRDefault="00E63E69" w:rsidP="00E63E69">
      <w:pPr>
        <w:spacing w:after="200" w:line="276" w:lineRule="auto"/>
        <w:rPr>
          <w:color w:val="auto"/>
        </w:rPr>
      </w:pPr>
    </w:p>
    <w:p w14:paraId="6857C3AE" w14:textId="77777777" w:rsidR="00E63E69" w:rsidRPr="00EE46D0" w:rsidRDefault="00E63E69" w:rsidP="00E63E69">
      <w:pPr>
        <w:spacing w:after="200" w:line="276" w:lineRule="auto"/>
        <w:rPr>
          <w:color w:val="auto"/>
        </w:rPr>
        <w:sectPr w:rsidR="00E63E69" w:rsidRPr="00EE46D0" w:rsidSect="00E63E69">
          <w:headerReference w:type="default" r:id="rId310"/>
          <w:footerReference w:type="default" r:id="rId311"/>
          <w:headerReference w:type="first" r:id="rId312"/>
          <w:footerReference w:type="first" r:id="rId313"/>
          <w:pgSz w:w="12240" w:h="15840"/>
          <w:pgMar w:top="1440" w:right="1440" w:bottom="1440" w:left="1440" w:header="720" w:footer="720" w:gutter="0"/>
          <w:cols w:space="720"/>
          <w:titlePg/>
          <w:docGrid w:linePitch="326"/>
        </w:sectPr>
      </w:pPr>
    </w:p>
    <w:p w14:paraId="09FADFED" w14:textId="77777777" w:rsidR="00E63E69" w:rsidRPr="00EE46D0" w:rsidRDefault="00E63E69" w:rsidP="00E63E69">
      <w:pPr>
        <w:rPr>
          <w:color w:val="auto"/>
        </w:rPr>
      </w:pPr>
    </w:p>
    <w:p w14:paraId="786D4848" w14:textId="77777777" w:rsidR="00E63E69" w:rsidRPr="00EE46D0" w:rsidRDefault="00E63E69" w:rsidP="00C7626A">
      <w:pPr>
        <w:pStyle w:val="berschrift4"/>
      </w:pPr>
      <w:bookmarkStart w:id="721" w:name="_Toc511379204"/>
      <w:r w:rsidRPr="00EE46D0">
        <w:t>Insert Classes (DD only) Fragment</w:t>
      </w:r>
      <w:bookmarkEnd w:id="721"/>
    </w:p>
    <w:p w14:paraId="137AF369" w14:textId="77777777" w:rsidR="00E63E69" w:rsidRPr="00EE46D0" w:rsidRDefault="00E63E69" w:rsidP="00E63E69">
      <w:pPr>
        <w:rPr>
          <w:color w:val="auto"/>
        </w:rPr>
      </w:pPr>
    </w:p>
    <w:p w14:paraId="6ED8C35B" w14:textId="77777777" w:rsidR="00EE46D0" w:rsidRDefault="00EE46D0" w:rsidP="00EE46D0">
      <w:pPr>
        <w:spacing w:after="0"/>
        <w:rPr>
          <w:color w:val="7030A0"/>
        </w:rPr>
      </w:pPr>
      <w:r w:rsidRPr="00D975ED">
        <w:rPr>
          <w:color w:val="7030A0"/>
        </w:rPr>
        <w:t>&lt;fragment name=’</w:t>
      </w:r>
      <w:r>
        <w:rPr>
          <w:color w:val="FF0000"/>
        </w:rPr>
        <w:t>insertClasses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0CCB6D74" w14:textId="77777777" w:rsidR="0088218E" w:rsidRPr="007E63CB" w:rsidRDefault="0088218E" w:rsidP="0088218E">
      <w:pPr>
        <w:spacing w:before="280" w:after="120"/>
        <w:rPr>
          <w:rFonts w:asciiTheme="majorHAnsi" w:eastAsiaTheme="majorEastAsia" w:hAnsiTheme="majorHAnsi" w:cstheme="majorBidi"/>
          <w:b/>
          <w:bCs/>
          <w:sz w:val="20"/>
          <w:szCs w:val="20"/>
        </w:rPr>
      </w:pPr>
      <w:bookmarkStart w:id="722" w:name="_Toc457510582"/>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bookmarkEnd w:id="722"/>
    <w:p w14:paraId="7332A420" w14:textId="77777777" w:rsidR="00EE46D0" w:rsidRPr="00DE259A" w:rsidRDefault="00EE46D0" w:rsidP="00EE46D0">
      <w:r>
        <w:t>Qualified Name: [cl</w:t>
      </w:r>
      <w:r w:rsidRPr="00DE259A">
        <w:t>.qualifiedName/]</w:t>
      </w:r>
    </w:p>
    <w:p w14:paraId="78CF472C" w14:textId="77777777" w:rsidR="00EE46D0" w:rsidRDefault="00EE46D0" w:rsidP="00EE46D0">
      <w:pPr>
        <w:spacing w:after="0"/>
        <w:rPr>
          <w:color w:val="7030A0"/>
        </w:rPr>
      </w:pPr>
      <w:r w:rsidRPr="00E07BC7">
        <w:rPr>
          <w:color w:val="7030A0"/>
        </w:rPr>
        <w:t>[for (co:Com</w:t>
      </w:r>
      <w:r>
        <w:rPr>
          <w:color w:val="7030A0"/>
        </w:rPr>
        <w:t>ment | cl.ownedComment)]&lt;drop/&gt;</w:t>
      </w:r>
    </w:p>
    <w:p w14:paraId="42EA6463" w14:textId="77777777" w:rsidR="00EE46D0" w:rsidRDefault="00EE46D0" w:rsidP="00EE46D0">
      <w:pPr>
        <w:spacing w:after="0"/>
        <w:rPr>
          <w:color w:val="7030A0"/>
        </w:rPr>
      </w:pPr>
      <w:r w:rsidRPr="00E07BC7">
        <w:rPr>
          <w:color w:val="7030A0"/>
        </w:rPr>
        <w:t>&lt;dropEmpty&gt;</w:t>
      </w:r>
      <w:r w:rsidRPr="00E07BC7">
        <w:t>[co._</w:t>
      </w:r>
      <w:r>
        <w:t>body.clean()/</w:t>
      </w:r>
      <w:r w:rsidRPr="00E07BC7">
        <w:t>]</w:t>
      </w:r>
      <w:r>
        <w:rPr>
          <w:color w:val="7030A0"/>
        </w:rPr>
        <w:t>&lt;/dropEmpty&gt;</w:t>
      </w:r>
    </w:p>
    <w:p w14:paraId="3519F81E" w14:textId="77777777" w:rsidR="00EE46D0" w:rsidRDefault="00EE46D0" w:rsidP="00EE46D0">
      <w:pPr>
        <w:spacing w:after="0"/>
        <w:rPr>
          <w:color w:val="7030A0"/>
        </w:rPr>
      </w:pPr>
      <w:r w:rsidRPr="00E07BC7">
        <w:rPr>
          <w:color w:val="7030A0"/>
        </w:rPr>
        <w:t>[/for]&lt;drop/&gt;</w:t>
      </w:r>
    </w:p>
    <w:p w14:paraId="40505BAF" w14:textId="77777777" w:rsidR="00EE46D0" w:rsidRDefault="00EE46D0" w:rsidP="00EE46D0">
      <w:pPr>
        <w:spacing w:after="0"/>
        <w:rPr>
          <w:color w:val="7030A0"/>
        </w:rPr>
      </w:pPr>
    </w:p>
    <w:p w14:paraId="65DA18AC" w14:textId="77777777" w:rsidR="00EE46D0" w:rsidRPr="00D03E38" w:rsidRDefault="00EE46D0" w:rsidP="00EE46D0">
      <w:pPr>
        <w:spacing w:after="0"/>
        <w:rPr>
          <w:color w:val="00A0B6"/>
        </w:rPr>
      </w:pPr>
      <w:r w:rsidRPr="00D7758A">
        <w:rPr>
          <w:color w:val="auto"/>
        </w:rPr>
        <w:t>Applied stereotypes:</w:t>
      </w:r>
    </w:p>
    <w:p w14:paraId="7AF15EFD" w14:textId="77777777" w:rsidR="00EE46D0" w:rsidRDefault="00EE46D0" w:rsidP="00EE46D0">
      <w:pPr>
        <w:spacing w:after="0"/>
      </w:pPr>
      <w:r w:rsidRPr="00585280">
        <w:rPr>
          <w:color w:val="7030A0"/>
        </w:rPr>
        <w:t>[for (st:Stereotype | cl.getAppliedStereotypes())]&lt;drop/&gt;</w:t>
      </w:r>
    </w:p>
    <w:p w14:paraId="18D60E51" w14:textId="77777777" w:rsidR="00EE46D0" w:rsidRDefault="00EE46D0" w:rsidP="004561F6">
      <w:pPr>
        <w:pStyle w:val="Listenabsatz"/>
        <w:numPr>
          <w:ilvl w:val="0"/>
          <w:numId w:val="13"/>
        </w:numPr>
        <w:spacing w:after="0"/>
        <w:contextualSpacing w:val="0"/>
      </w:pPr>
      <w:r>
        <w:t>[st.name/]</w:t>
      </w:r>
    </w:p>
    <w:p w14:paraId="66EFFD62" w14:textId="77777777" w:rsidR="00EE46D0" w:rsidRPr="00EC6AE8" w:rsidRDefault="00EE46D0" w:rsidP="00EE46D0">
      <w:pPr>
        <w:spacing w:after="0"/>
      </w:pPr>
      <w:r w:rsidRPr="00585280">
        <w:rPr>
          <w:color w:val="7030A0"/>
        </w:rPr>
        <w:t>[for (oa:Property|st.ownedAttribute)]&lt;drop/&gt;</w:t>
      </w:r>
    </w:p>
    <w:p w14:paraId="1FD88F24" w14:textId="77777777" w:rsidR="00EE46D0" w:rsidRPr="001376EC" w:rsidRDefault="00EE46D0" w:rsidP="004561F6">
      <w:pPr>
        <w:pStyle w:val="Listenabsatz"/>
        <w:numPr>
          <w:ilvl w:val="0"/>
          <w:numId w:val="10"/>
        </w:numPr>
        <w:spacing w:after="0"/>
        <w:ind w:left="1069"/>
        <w:rPr>
          <w:bCs/>
        </w:rPr>
      </w:pPr>
      <w:r w:rsidRPr="00EC6AE8">
        <w:rPr>
          <w:bCs/>
          <w:color w:val="7030A0"/>
        </w:rPr>
        <w:t>[if (not oa.name.contains('base'))]</w:t>
      </w:r>
      <w:r w:rsidRPr="005650BC">
        <w:rPr>
          <w:bCs/>
        </w:rPr>
        <w:t xml:space="preserve">[oa.name/]: </w:t>
      </w:r>
      <w:r w:rsidRPr="00EC6AE8">
        <w:rPr>
          <w:bCs/>
          <w:color w:val="7030A0"/>
        </w:rPr>
        <w:t>[if (not cl.getValue(st, oa.name).oclIsUndefined())][if oa.name.contains('condition'</w:t>
      </w:r>
      <w:r w:rsidRPr="005650BC">
        <w:rPr>
          <w:bCs/>
        </w:rPr>
        <w:t>)</w:t>
      </w:r>
      <w:r w:rsidRPr="001376EC">
        <w:rPr>
          <w:bCs/>
        </w:rPr>
        <w:t xml:space="preserve">][cl.getValue(st, oa.name).oclAsType(String)/] </w:t>
      </w:r>
      <w:r w:rsidRPr="00EC6AE8">
        <w:rPr>
          <w:bCs/>
          <w:color w:val="7030A0"/>
        </w:rPr>
        <w:t>[else]</w:t>
      </w:r>
      <w:r w:rsidRPr="00D951DA">
        <w:rPr>
          <w:bCs/>
        </w:rPr>
        <w:t>[cl.getValue(st, oa.name).oclAsType(EnumerationLiteral).name/]</w:t>
      </w:r>
      <w:r w:rsidRPr="00EC6AE8">
        <w:rPr>
          <w:bCs/>
          <w:color w:val="7030A0"/>
        </w:rPr>
        <w:t>[/if][else]&lt;drop/&gt;[/if]</w:t>
      </w:r>
    </w:p>
    <w:p w14:paraId="51F81931" w14:textId="77777777" w:rsidR="00EE46D0" w:rsidRPr="00D951DA" w:rsidRDefault="00EE46D0" w:rsidP="00EE46D0">
      <w:pPr>
        <w:spacing w:after="0"/>
        <w:contextualSpacing/>
        <w:rPr>
          <w:bCs/>
          <w:color w:val="7030A0"/>
        </w:rPr>
      </w:pPr>
      <w:r w:rsidRPr="00D951DA">
        <w:rPr>
          <w:bCs/>
          <w:color w:val="7030A0"/>
        </w:rPr>
        <w:t>[/if] &lt;drop/&gt;</w:t>
      </w:r>
    </w:p>
    <w:p w14:paraId="35EB40B9" w14:textId="77777777" w:rsidR="00EE46D0" w:rsidRPr="005650BC" w:rsidRDefault="00EE46D0" w:rsidP="00EE46D0">
      <w:pPr>
        <w:spacing w:after="0"/>
        <w:rPr>
          <w:color w:val="7030A0"/>
        </w:rPr>
      </w:pPr>
      <w:r w:rsidRPr="005650BC">
        <w:rPr>
          <w:color w:val="7030A0"/>
        </w:rPr>
        <w:t>[/for]&lt;drop/&gt;</w:t>
      </w:r>
    </w:p>
    <w:p w14:paraId="1D1EBD78" w14:textId="77777777" w:rsidR="00EE46D0" w:rsidRDefault="00EE46D0" w:rsidP="00EE46D0">
      <w:pPr>
        <w:spacing w:after="0"/>
        <w:rPr>
          <w:color w:val="7030A0"/>
        </w:rPr>
      </w:pPr>
      <w:r w:rsidRPr="005650BC">
        <w:rPr>
          <w:color w:val="7030A0"/>
        </w:rPr>
        <w:t>[/for]&lt;drop/&gt;</w:t>
      </w:r>
    </w:p>
    <w:p w14:paraId="3F576A47" w14:textId="77777777" w:rsidR="00EE46D0" w:rsidRPr="00073611" w:rsidRDefault="00EE46D0" w:rsidP="00EE46D0">
      <w:pPr>
        <w:spacing w:after="0"/>
        <w:rPr>
          <w:color w:val="7030A0"/>
        </w:rPr>
      </w:pPr>
      <w:r w:rsidRPr="007B371A">
        <w:rPr>
          <w:bCs/>
          <w:color w:val="7030A0"/>
        </w:rPr>
        <w:t>[if  cl.ownedAttribute-&gt;notEmpty()]&lt;drop/&gt;</w:t>
      </w:r>
    </w:p>
    <w:p w14:paraId="1794FCCA" w14:textId="77777777" w:rsidR="00EE46D0" w:rsidRDefault="00EE46D0" w:rsidP="00EE46D0">
      <w:pPr>
        <w:spacing w:after="0"/>
        <w:rPr>
          <w:color w:val="7030A0"/>
        </w:rPr>
      </w:pPr>
      <w:r w:rsidRPr="00073611">
        <w:rPr>
          <w:color w:val="7030A0"/>
        </w:rPr>
        <w:t>&lt;drop/&gt;</w:t>
      </w:r>
    </w:p>
    <w:p w14:paraId="49B28070" w14:textId="103CD953" w:rsidR="00EE46D0" w:rsidRPr="00073611" w:rsidRDefault="00EE46D0" w:rsidP="00EE46D0">
      <w:pPr>
        <w:pStyle w:val="Beschriftung"/>
      </w:pPr>
      <w:bookmarkStart w:id="723" w:name="_Toc517250738"/>
      <w:bookmarkStart w:id="724" w:name="_Toc520987302"/>
      <w:r w:rsidRPr="00484CAE">
        <w:t xml:space="preserve">Table </w:t>
      </w:r>
      <w:r w:rsidR="00ED391E">
        <w:fldChar w:fldCharType="begin"/>
      </w:r>
      <w:r>
        <w:instrText xml:space="preserve"> SEQ Table \* ARABIC </w:instrText>
      </w:r>
      <w:r w:rsidR="00ED391E">
        <w:fldChar w:fldCharType="separate"/>
      </w:r>
      <w:r w:rsidR="00D4118B">
        <w:rPr>
          <w:noProof/>
        </w:rPr>
        <w:t>6</w:t>
      </w:r>
      <w:r w:rsidR="00ED391E">
        <w:fldChar w:fldCharType="end"/>
      </w:r>
      <w:r>
        <w:t>:</w:t>
      </w:r>
      <w:r>
        <w:rPr>
          <w:rFonts w:hint="eastAsia"/>
        </w:rPr>
        <w:t xml:space="preserve"> Attributes</w:t>
      </w:r>
      <w:r w:rsidRPr="00484CAE">
        <w:t xml:space="preserve"> </w:t>
      </w:r>
      <w:r>
        <w:t>for [cl.name/]</w:t>
      </w:r>
      <w:bookmarkEnd w:id="723"/>
      <w:bookmarkEnd w:id="724"/>
    </w:p>
    <w:p w14:paraId="5FF62539" w14:textId="77777777" w:rsidR="00EE46D0" w:rsidRPr="00073611" w:rsidRDefault="00EE46D0" w:rsidP="00EE46D0">
      <w:pPr>
        <w:spacing w:after="0"/>
        <w:rPr>
          <w:color w:val="7030A0"/>
        </w:rPr>
      </w:pPr>
      <w:r w:rsidRPr="00073611">
        <w:rPr>
          <w:color w:val="7030A0"/>
        </w:rPr>
        <w:t>&lt;table&gt;&lt;drop/&gt;</w:t>
      </w:r>
    </w:p>
    <w:tbl>
      <w:tblPr>
        <w:tblStyle w:val="Tabellenraster"/>
        <w:tblW w:w="0" w:type="auto"/>
        <w:tblLayout w:type="fixed"/>
        <w:tblLook w:val="04A0" w:firstRow="1" w:lastRow="0" w:firstColumn="1" w:lastColumn="0" w:noHBand="0" w:noVBand="1"/>
      </w:tblPr>
      <w:tblGrid>
        <w:gridCol w:w="2320"/>
        <w:gridCol w:w="2126"/>
        <w:gridCol w:w="1134"/>
        <w:gridCol w:w="709"/>
        <w:gridCol w:w="3402"/>
        <w:gridCol w:w="3089"/>
      </w:tblGrid>
      <w:tr w:rsidR="00EE46D0" w:rsidRPr="00D329F2" w14:paraId="1718EBBD" w14:textId="77777777" w:rsidTr="00B2404C">
        <w:tc>
          <w:tcPr>
            <w:tcW w:w="2320" w:type="dxa"/>
          </w:tcPr>
          <w:p w14:paraId="00FEE210" w14:textId="77777777" w:rsidR="00EE46D0" w:rsidRPr="00ED52CB" w:rsidRDefault="00EE46D0" w:rsidP="00B2404C">
            <w:pPr>
              <w:spacing w:after="0"/>
              <w:rPr>
                <w:rFonts w:cs="Times New Roman"/>
                <w:b/>
                <w:sz w:val="16"/>
              </w:rPr>
            </w:pPr>
            <w:r w:rsidRPr="00ED52CB">
              <w:rPr>
                <w:rFonts w:cs="Times New Roman"/>
                <w:b/>
                <w:sz w:val="16"/>
              </w:rPr>
              <w:t>Attribute Name</w:t>
            </w:r>
          </w:p>
        </w:tc>
        <w:tc>
          <w:tcPr>
            <w:tcW w:w="2126" w:type="dxa"/>
          </w:tcPr>
          <w:p w14:paraId="4D3337EF" w14:textId="77777777" w:rsidR="00EE46D0" w:rsidRPr="00ED52CB" w:rsidRDefault="00EE46D0" w:rsidP="00B2404C">
            <w:pPr>
              <w:spacing w:after="0"/>
              <w:rPr>
                <w:rFonts w:cs="Times New Roman"/>
                <w:b/>
                <w:sz w:val="16"/>
              </w:rPr>
            </w:pPr>
            <w:r w:rsidRPr="00ED52CB">
              <w:rPr>
                <w:rFonts w:cs="Times New Roman"/>
                <w:b/>
                <w:sz w:val="16"/>
              </w:rPr>
              <w:t>Type</w:t>
            </w:r>
          </w:p>
        </w:tc>
        <w:tc>
          <w:tcPr>
            <w:tcW w:w="1134" w:type="dxa"/>
          </w:tcPr>
          <w:p w14:paraId="40F5A78A" w14:textId="77777777" w:rsidR="00EE46D0" w:rsidRPr="00ED52CB" w:rsidRDefault="00EE46D0" w:rsidP="00B2404C">
            <w:pPr>
              <w:spacing w:after="0"/>
              <w:rPr>
                <w:rFonts w:cs="Times New Roman"/>
                <w:b/>
                <w:sz w:val="16"/>
              </w:rPr>
            </w:pPr>
            <w:r w:rsidRPr="00ED52CB">
              <w:rPr>
                <w:rFonts w:cs="Times New Roman"/>
                <w:b/>
                <w:sz w:val="16"/>
              </w:rPr>
              <w:t>Multiplicity</w:t>
            </w:r>
          </w:p>
        </w:tc>
        <w:tc>
          <w:tcPr>
            <w:tcW w:w="709" w:type="dxa"/>
          </w:tcPr>
          <w:p w14:paraId="2B2924AA" w14:textId="77777777" w:rsidR="00EE46D0" w:rsidRPr="00ED52CB" w:rsidRDefault="00EE46D0" w:rsidP="00B2404C">
            <w:pPr>
              <w:spacing w:after="0"/>
              <w:rPr>
                <w:rFonts w:cs="Times New Roman"/>
                <w:b/>
                <w:sz w:val="16"/>
              </w:rPr>
            </w:pPr>
            <w:r w:rsidRPr="00ED52CB">
              <w:rPr>
                <w:rFonts w:cs="Times New Roman"/>
                <w:b/>
                <w:sz w:val="16"/>
              </w:rPr>
              <w:t>Access</w:t>
            </w:r>
          </w:p>
        </w:tc>
        <w:tc>
          <w:tcPr>
            <w:tcW w:w="3402" w:type="dxa"/>
          </w:tcPr>
          <w:p w14:paraId="647044D4" w14:textId="77777777" w:rsidR="00EE46D0" w:rsidRPr="00ED52CB" w:rsidRDefault="00EE46D0" w:rsidP="00B2404C">
            <w:pPr>
              <w:spacing w:after="0"/>
              <w:rPr>
                <w:rFonts w:cs="Times New Roman"/>
                <w:b/>
                <w:sz w:val="16"/>
              </w:rPr>
            </w:pPr>
            <w:r w:rsidRPr="00ED52CB">
              <w:rPr>
                <w:rFonts w:cs="Times New Roman"/>
                <w:b/>
                <w:sz w:val="16"/>
              </w:rPr>
              <w:t>Stereotypes</w:t>
            </w:r>
          </w:p>
        </w:tc>
        <w:tc>
          <w:tcPr>
            <w:tcW w:w="3089" w:type="dxa"/>
          </w:tcPr>
          <w:p w14:paraId="420D6643" w14:textId="77777777" w:rsidR="00EE46D0" w:rsidRPr="00ED52CB" w:rsidRDefault="00EE46D0" w:rsidP="00B2404C">
            <w:pPr>
              <w:spacing w:after="0"/>
              <w:rPr>
                <w:rFonts w:cs="Times New Roman"/>
                <w:b/>
                <w:sz w:val="16"/>
              </w:rPr>
            </w:pPr>
            <w:r w:rsidRPr="00ED52CB">
              <w:rPr>
                <w:rFonts w:cs="Times New Roman"/>
                <w:b/>
                <w:sz w:val="16"/>
              </w:rPr>
              <w:t>Description</w:t>
            </w:r>
          </w:p>
        </w:tc>
      </w:tr>
    </w:tbl>
    <w:p w14:paraId="32186B82" w14:textId="77777777" w:rsidR="00EE46D0" w:rsidRDefault="00EE46D0" w:rsidP="00EE46D0">
      <w:pPr>
        <w:spacing w:after="0"/>
        <w:rPr>
          <w:color w:val="7030A0"/>
        </w:rPr>
      </w:pPr>
      <w:r w:rsidRPr="00073611">
        <w:rPr>
          <w:color w:val="7030A0"/>
        </w:rPr>
        <w:t>[for (p:Property|cl.</w:t>
      </w:r>
      <w:r>
        <w:rPr>
          <w:color w:val="7030A0"/>
        </w:rPr>
        <w:t>all</w:t>
      </w:r>
      <w:r w:rsidRPr="00073611">
        <w:rPr>
          <w:color w:val="7030A0"/>
        </w:rPr>
        <w:t>Attribute</w:t>
      </w:r>
      <w:r>
        <w:rPr>
          <w:color w:val="7030A0"/>
        </w:rPr>
        <w:t>s(</w:t>
      </w:r>
      <w:r w:rsidRPr="00073611">
        <w:rPr>
          <w:color w:val="7030A0"/>
        </w:rPr>
        <w:t>)</w:t>
      </w:r>
      <w:r>
        <w:rPr>
          <w:color w:val="7030A0"/>
        </w:rPr>
        <w:t>)</w:t>
      </w:r>
      <w:r w:rsidRPr="00073611">
        <w:rPr>
          <w:color w:val="7030A0"/>
        </w:rPr>
        <w:t>]&lt;drop/&gt;</w:t>
      </w:r>
    </w:p>
    <w:tbl>
      <w:tblPr>
        <w:tblStyle w:val="Tabellenraster"/>
        <w:tblW w:w="0" w:type="auto"/>
        <w:tblLayout w:type="fixed"/>
        <w:tblLook w:val="04A0" w:firstRow="1" w:lastRow="0" w:firstColumn="1" w:lastColumn="0" w:noHBand="0" w:noVBand="1"/>
      </w:tblPr>
      <w:tblGrid>
        <w:gridCol w:w="2326"/>
        <w:gridCol w:w="2126"/>
        <w:gridCol w:w="1134"/>
        <w:gridCol w:w="709"/>
        <w:gridCol w:w="3402"/>
        <w:gridCol w:w="3094"/>
      </w:tblGrid>
      <w:tr w:rsidR="00EE46D0" w14:paraId="2003AD3C" w14:textId="77777777" w:rsidTr="0010425A">
        <w:trPr>
          <w:tblHeader w:val="0"/>
        </w:trPr>
        <w:tc>
          <w:tcPr>
            <w:tcW w:w="2326" w:type="dxa"/>
          </w:tcPr>
          <w:p w14:paraId="6DE11664" w14:textId="77777777" w:rsidR="00EE46D0" w:rsidRDefault="00EE46D0" w:rsidP="00B2404C">
            <w:pPr>
              <w:rPr>
                <w:sz w:val="16"/>
                <w:szCs w:val="16"/>
              </w:rPr>
            </w:pPr>
            <w:r w:rsidRPr="00DE56B2">
              <w:rPr>
                <w:sz w:val="16"/>
                <w:szCs w:val="16"/>
              </w:rPr>
              <w:t>[p.name/]</w:t>
            </w:r>
          </w:p>
          <w:p w14:paraId="6F24F50F" w14:textId="77777777" w:rsidR="00EE46D0" w:rsidRPr="00DE56B2" w:rsidRDefault="00EE46D0" w:rsidP="00B2404C">
            <w:pPr>
              <w:rPr>
                <w:sz w:val="16"/>
                <w:szCs w:val="16"/>
              </w:rPr>
            </w:pPr>
            <w:r w:rsidRPr="00D46D76">
              <w:rPr>
                <w:color w:val="7030A0"/>
                <w:sz w:val="16"/>
                <w:szCs w:val="16"/>
              </w:rPr>
              <w:t xml:space="preserve">[if(not </w:t>
            </w:r>
            <w:r w:rsidRPr="00D46D76">
              <w:rPr>
                <w:color w:val="7030A0"/>
                <w:sz w:val="16"/>
                <w:szCs w:val="16"/>
              </w:rPr>
              <w:lastRenderedPageBreak/>
              <w:t>p.qualifiedName.contains(cl.name))]</w:t>
            </w:r>
            <w:r>
              <w:rPr>
                <w:sz w:val="16"/>
                <w:szCs w:val="16"/>
              </w:rPr>
              <w:t>Inherited</w:t>
            </w:r>
            <w:r w:rsidRPr="00D46D76">
              <w:rPr>
                <w:color w:val="7030A0"/>
                <w:sz w:val="16"/>
                <w:szCs w:val="16"/>
              </w:rPr>
              <w:t>[/if]</w:t>
            </w:r>
          </w:p>
        </w:tc>
        <w:tc>
          <w:tcPr>
            <w:tcW w:w="2126" w:type="dxa"/>
          </w:tcPr>
          <w:p w14:paraId="77DA2EAA" w14:textId="77777777" w:rsidR="00EE46D0" w:rsidRPr="00DE56B2" w:rsidRDefault="00EE46D0" w:rsidP="00B2404C">
            <w:pPr>
              <w:rPr>
                <w:sz w:val="16"/>
                <w:szCs w:val="16"/>
              </w:rPr>
            </w:pPr>
            <w:r w:rsidRPr="00DE56B2">
              <w:rPr>
                <w:sz w:val="16"/>
                <w:szCs w:val="16"/>
              </w:rPr>
              <w:lastRenderedPageBreak/>
              <w:t>[p.type.name/]</w:t>
            </w:r>
          </w:p>
        </w:tc>
        <w:tc>
          <w:tcPr>
            <w:tcW w:w="1134" w:type="dxa"/>
          </w:tcPr>
          <w:p w14:paraId="083D3775" w14:textId="77777777" w:rsidR="00EE46D0" w:rsidRPr="00DE56B2" w:rsidRDefault="00EE46D0" w:rsidP="00B2404C">
            <w:pPr>
              <w:rPr>
                <w:sz w:val="16"/>
                <w:szCs w:val="16"/>
              </w:rPr>
            </w:pPr>
            <w:r w:rsidRPr="00073611">
              <w:rPr>
                <w:color w:val="7030A0"/>
                <w:sz w:val="16"/>
                <w:szCs w:val="16"/>
              </w:rPr>
              <w:t>[if(p.lower=p.upper)]</w:t>
            </w:r>
            <w:r w:rsidRPr="00073611">
              <w:rPr>
                <w:sz w:val="16"/>
                <w:szCs w:val="16"/>
              </w:rPr>
              <w:t>1</w:t>
            </w:r>
            <w:r w:rsidRPr="00073611">
              <w:rPr>
                <w:color w:val="7030A0"/>
                <w:sz w:val="16"/>
                <w:szCs w:val="16"/>
              </w:rPr>
              <w:t>[else]</w:t>
            </w:r>
            <w:r w:rsidRPr="00073611">
              <w:rPr>
                <w:sz w:val="16"/>
                <w:szCs w:val="16"/>
              </w:rPr>
              <w:t>[p.lower/]</w:t>
            </w:r>
            <w:r w:rsidRPr="00DE56B2">
              <w:rPr>
                <w:sz w:val="16"/>
                <w:szCs w:val="16"/>
              </w:rPr>
              <w:t>..</w:t>
            </w:r>
            <w:r w:rsidRPr="00073611">
              <w:rPr>
                <w:color w:val="7030A0"/>
                <w:sz w:val="16"/>
                <w:szCs w:val="16"/>
              </w:rPr>
              <w:t>[if</w:t>
            </w:r>
            <w:r w:rsidRPr="00073611">
              <w:rPr>
                <w:color w:val="7030A0"/>
                <w:sz w:val="16"/>
                <w:szCs w:val="16"/>
              </w:rPr>
              <w:lastRenderedPageBreak/>
              <w:t>(p.upper=-1)]</w:t>
            </w:r>
            <w:r w:rsidRPr="00073611">
              <w:rPr>
                <w:sz w:val="16"/>
                <w:szCs w:val="16"/>
              </w:rPr>
              <w:t>*</w:t>
            </w:r>
            <w:r w:rsidRPr="00073611">
              <w:rPr>
                <w:color w:val="7030A0"/>
                <w:sz w:val="16"/>
                <w:szCs w:val="16"/>
              </w:rPr>
              <w:t>[else]</w:t>
            </w:r>
            <w:r w:rsidRPr="00073611">
              <w:rPr>
                <w:sz w:val="16"/>
                <w:szCs w:val="16"/>
              </w:rPr>
              <w:t>[p.upper/]</w:t>
            </w:r>
            <w:r w:rsidRPr="00073611">
              <w:rPr>
                <w:color w:val="7030A0"/>
                <w:sz w:val="16"/>
                <w:szCs w:val="16"/>
              </w:rPr>
              <w:t>[/if][/if]</w:t>
            </w:r>
          </w:p>
        </w:tc>
        <w:tc>
          <w:tcPr>
            <w:tcW w:w="709" w:type="dxa"/>
          </w:tcPr>
          <w:p w14:paraId="2F85352F" w14:textId="77777777" w:rsidR="00EE46D0" w:rsidRPr="00DE56B2" w:rsidRDefault="00EE46D0" w:rsidP="00B2404C">
            <w:pPr>
              <w:rPr>
                <w:sz w:val="16"/>
                <w:szCs w:val="16"/>
              </w:rPr>
            </w:pPr>
            <w:r w:rsidRPr="00073611">
              <w:rPr>
                <w:color w:val="7030A0"/>
                <w:sz w:val="16"/>
                <w:szCs w:val="16"/>
              </w:rPr>
              <w:lastRenderedPageBreak/>
              <w:t>[if(not(p.isReadOnly)</w:t>
            </w:r>
            <w:r w:rsidRPr="00073611">
              <w:rPr>
                <w:color w:val="7030A0"/>
                <w:sz w:val="16"/>
                <w:szCs w:val="16"/>
              </w:rPr>
              <w:lastRenderedPageBreak/>
              <w:t>)]</w:t>
            </w:r>
            <w:r w:rsidRPr="00DE56B2">
              <w:rPr>
                <w:sz w:val="16"/>
                <w:szCs w:val="16"/>
              </w:rPr>
              <w:t>RW</w:t>
            </w:r>
            <w:r w:rsidRPr="00073611">
              <w:rPr>
                <w:color w:val="7030A0"/>
                <w:sz w:val="16"/>
                <w:szCs w:val="16"/>
              </w:rPr>
              <w:t>[else]</w:t>
            </w:r>
            <w:r w:rsidRPr="00DE56B2">
              <w:rPr>
                <w:sz w:val="16"/>
                <w:szCs w:val="16"/>
              </w:rPr>
              <w:t>R</w:t>
            </w:r>
            <w:r w:rsidRPr="00073611">
              <w:rPr>
                <w:color w:val="7030A0"/>
                <w:sz w:val="16"/>
                <w:szCs w:val="16"/>
              </w:rPr>
              <w:t>[/if]</w:t>
            </w:r>
          </w:p>
        </w:tc>
        <w:tc>
          <w:tcPr>
            <w:tcW w:w="3402" w:type="dxa"/>
          </w:tcPr>
          <w:p w14:paraId="24560FF6" w14:textId="77777777" w:rsidR="00EE46D0" w:rsidRDefault="00EE46D0" w:rsidP="00B2404C">
            <w:pPr>
              <w:spacing w:after="0"/>
              <w:rPr>
                <w:color w:val="7030A0"/>
                <w:sz w:val="16"/>
                <w:szCs w:val="16"/>
              </w:rPr>
            </w:pPr>
            <w:r w:rsidRPr="00073611">
              <w:rPr>
                <w:color w:val="7030A0"/>
                <w:sz w:val="16"/>
                <w:szCs w:val="16"/>
              </w:rPr>
              <w:lastRenderedPageBreak/>
              <w:t>[for (st:Stereotype | p.getAppliedStereotypes())]&lt;drop/&gt;</w:t>
            </w:r>
          </w:p>
          <w:p w14:paraId="14AF1993" w14:textId="77777777" w:rsidR="00EE46D0" w:rsidRPr="00073611" w:rsidRDefault="00EE46D0" w:rsidP="00B2404C">
            <w:pPr>
              <w:spacing w:after="0"/>
              <w:rPr>
                <w:color w:val="7030A0"/>
                <w:sz w:val="16"/>
                <w:szCs w:val="16"/>
              </w:rPr>
            </w:pPr>
            <w:r>
              <w:rPr>
                <w:sz w:val="16"/>
                <w:szCs w:val="16"/>
              </w:rPr>
              <w:t>[st.name/]</w:t>
            </w:r>
          </w:p>
          <w:p w14:paraId="1C74E1A3" w14:textId="77777777" w:rsidR="00EE46D0" w:rsidRPr="00073611" w:rsidRDefault="00EE46D0" w:rsidP="00B2404C">
            <w:pPr>
              <w:spacing w:after="0"/>
              <w:rPr>
                <w:color w:val="7030A0"/>
                <w:sz w:val="16"/>
                <w:szCs w:val="16"/>
              </w:rPr>
            </w:pPr>
            <w:r w:rsidRPr="00073611">
              <w:rPr>
                <w:color w:val="7030A0"/>
                <w:sz w:val="16"/>
                <w:szCs w:val="16"/>
              </w:rPr>
              <w:lastRenderedPageBreak/>
              <w:t>[for(oa:Property|st.ownedAttribute)]&lt;drop/&gt;</w:t>
            </w:r>
          </w:p>
          <w:p w14:paraId="4B00FDC2" w14:textId="77777777" w:rsidR="003012A6" w:rsidRDefault="003012A6"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key</w:t>
            </w:r>
            <w:r w:rsidRPr="00073611">
              <w:rPr>
                <w:color w:val="7030A0"/>
                <w:sz w:val="16"/>
                <w:szCs w:val="16"/>
              </w:rPr>
              <w:t>')]</w:t>
            </w:r>
            <w:r>
              <w:rPr>
                <w:color w:val="7030A0"/>
                <w:sz w:val="16"/>
                <w:szCs w:val="16"/>
              </w:rPr>
              <w:t>partOfObjectKey</w:t>
            </w:r>
            <w:r w:rsidRPr="00DE56B2">
              <w:rPr>
                <w:sz w:val="16"/>
                <w:szCs w:val="16"/>
              </w:rPr>
              <w:t>: [p.getValue(st, oa.name).oclAsType(</w:t>
            </w:r>
            <w:r>
              <w:rPr>
                <w:sz w:val="16"/>
                <w:szCs w:val="16"/>
              </w:rPr>
              <w:t>Integer</w:t>
            </w:r>
            <w:r w:rsidRPr="00DE56B2">
              <w:rPr>
                <w:sz w:val="16"/>
                <w:szCs w:val="16"/>
              </w:rPr>
              <w:t>)/]</w:t>
            </w:r>
          </w:p>
          <w:p w14:paraId="0013E9A0" w14:textId="77777777" w:rsidR="003012A6" w:rsidRPr="00073611" w:rsidRDefault="003012A6" w:rsidP="003012A6">
            <w:pPr>
              <w:spacing w:after="0"/>
              <w:ind w:left="34"/>
              <w:contextualSpacing/>
              <w:rPr>
                <w:color w:val="7030A0"/>
                <w:sz w:val="16"/>
                <w:szCs w:val="16"/>
              </w:rPr>
            </w:pPr>
            <w:r w:rsidRPr="00073611">
              <w:rPr>
                <w:color w:val="7030A0"/>
                <w:sz w:val="16"/>
                <w:szCs w:val="16"/>
              </w:rPr>
              <w:t>[else]&lt;drop/&gt;</w:t>
            </w:r>
          </w:p>
          <w:p w14:paraId="16F6530E" w14:textId="77777777" w:rsidR="00EE46D0" w:rsidRDefault="00EE46D0" w:rsidP="004561F6">
            <w:pPr>
              <w:pStyle w:val="Listenabsatz"/>
              <w:numPr>
                <w:ilvl w:val="0"/>
                <w:numId w:val="11"/>
              </w:numPr>
              <w:spacing w:after="0"/>
              <w:ind w:left="176" w:hanging="142"/>
              <w:rPr>
                <w:sz w:val="16"/>
                <w:szCs w:val="16"/>
              </w:rPr>
            </w:pPr>
            <w:r w:rsidRPr="00073611">
              <w:rPr>
                <w:color w:val="7030A0"/>
                <w:sz w:val="16"/>
                <w:szCs w:val="16"/>
              </w:rPr>
              <w:t>[if oa.name.contains('attribute')]</w:t>
            </w:r>
            <w:r w:rsidRPr="00DE56B2">
              <w:rPr>
                <w:sz w:val="16"/>
                <w:szCs w:val="16"/>
              </w:rPr>
              <w:t>AVC: [p.getValue(st, oa.name).oclAsType(EnumerationLiteral).name/]</w:t>
            </w:r>
          </w:p>
          <w:p w14:paraId="02DCEED9"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70C3A2C9" w14:textId="77777777" w:rsidR="00EE46D0" w:rsidRDefault="00EE46D0" w:rsidP="004561F6">
            <w:pPr>
              <w:pStyle w:val="Listenabsatz"/>
              <w:numPr>
                <w:ilvl w:val="0"/>
                <w:numId w:val="11"/>
              </w:numPr>
              <w:spacing w:after="0"/>
              <w:ind w:left="176" w:hanging="142"/>
              <w:rPr>
                <w:sz w:val="16"/>
                <w:szCs w:val="16"/>
              </w:rPr>
            </w:pPr>
            <w:r w:rsidRPr="00073611">
              <w:rPr>
                <w:color w:val="7030A0"/>
                <w:sz w:val="16"/>
                <w:szCs w:val="16"/>
              </w:rPr>
              <w:t>[if oa.name.contains('invariant')]</w:t>
            </w:r>
            <w:r>
              <w:rPr>
                <w:sz w:val="16"/>
                <w:szCs w:val="16"/>
              </w:rPr>
              <w:t>isInvaria</w:t>
            </w:r>
            <w:r w:rsidRPr="00DE56B2">
              <w:rPr>
                <w:sz w:val="16"/>
                <w:szCs w:val="16"/>
              </w:rPr>
              <w:t>nt: [p.getValue(st, oa.name).oclAsType(Boolean)/]</w:t>
            </w:r>
          </w:p>
          <w:p w14:paraId="1C48EA42"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344FBA46" w14:textId="77777777" w:rsidR="00EE46D0" w:rsidRDefault="00EE46D0" w:rsidP="004561F6">
            <w:pPr>
              <w:pStyle w:val="Listenabsatz"/>
              <w:numPr>
                <w:ilvl w:val="0"/>
                <w:numId w:val="11"/>
              </w:numPr>
              <w:spacing w:after="0"/>
              <w:ind w:left="176" w:hanging="142"/>
              <w:rPr>
                <w:sz w:val="16"/>
                <w:szCs w:val="16"/>
              </w:rPr>
            </w:pPr>
            <w:r w:rsidRPr="00073611">
              <w:rPr>
                <w:color w:val="7030A0"/>
                <w:sz w:val="16"/>
                <w:szCs w:val="16"/>
              </w:rPr>
              <w:t>[if oa.name.contains('value')]</w:t>
            </w:r>
            <w:r w:rsidRPr="00DE56B2">
              <w:rPr>
                <w:sz w:val="16"/>
                <w:szCs w:val="16"/>
              </w:rPr>
              <w:t xml:space="preserve">valueRange: </w:t>
            </w:r>
            <w:r w:rsidRPr="00073611">
              <w:rPr>
                <w:color w:val="7030A0"/>
                <w:sz w:val="16"/>
                <w:szCs w:val="16"/>
              </w:rPr>
              <w:t>[if (not p.getValue(st, oa.name).oclIsUndefined())]</w:t>
            </w:r>
            <w:r w:rsidRPr="00DE56B2">
              <w:rPr>
                <w:sz w:val="16"/>
                <w:szCs w:val="16"/>
              </w:rPr>
              <w:t>[p.getValue(st, oa.name).oclAsType(String)/]</w:t>
            </w:r>
            <w:r w:rsidRPr="00073611">
              <w:rPr>
                <w:color w:val="7030A0"/>
                <w:sz w:val="16"/>
                <w:szCs w:val="16"/>
              </w:rPr>
              <w:t xml:space="preserve">[else] </w:t>
            </w:r>
            <w:r>
              <w:rPr>
                <w:sz w:val="16"/>
                <w:szCs w:val="16"/>
              </w:rPr>
              <w:t>no range constraint</w:t>
            </w:r>
            <w:r w:rsidRPr="00DE56B2">
              <w:rPr>
                <w:sz w:val="16"/>
                <w:szCs w:val="16"/>
              </w:rPr>
              <w:t xml:space="preserve"> </w:t>
            </w:r>
            <w:r w:rsidRPr="00073611">
              <w:rPr>
                <w:color w:val="7030A0"/>
                <w:sz w:val="16"/>
                <w:szCs w:val="16"/>
              </w:rPr>
              <w:t>[/if]</w:t>
            </w:r>
          </w:p>
          <w:p w14:paraId="71A9D02A"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1AA3D911" w14:textId="77777777" w:rsidR="003012A6" w:rsidRDefault="003012A6" w:rsidP="004561F6">
            <w:pPr>
              <w:pStyle w:val="Listenabsatz"/>
              <w:numPr>
                <w:ilvl w:val="0"/>
                <w:numId w:val="11"/>
              </w:numPr>
              <w:spacing w:after="0"/>
              <w:ind w:left="176" w:hanging="142"/>
              <w:rPr>
                <w:sz w:val="16"/>
                <w:szCs w:val="16"/>
              </w:rPr>
            </w:pPr>
            <w:r w:rsidRPr="00073611">
              <w:rPr>
                <w:color w:val="7030A0"/>
                <w:sz w:val="16"/>
                <w:szCs w:val="16"/>
              </w:rPr>
              <w:t>[if oa.name.contains('</w:t>
            </w:r>
            <w:r w:rsidR="002F0551">
              <w:rPr>
                <w:color w:val="7030A0"/>
                <w:sz w:val="16"/>
                <w:szCs w:val="16"/>
              </w:rPr>
              <w:t>length</w:t>
            </w:r>
            <w:r w:rsidRPr="00073611">
              <w:rPr>
                <w:color w:val="7030A0"/>
                <w:sz w:val="16"/>
                <w:szCs w:val="16"/>
              </w:rPr>
              <w:t>')]</w:t>
            </w:r>
            <w:r w:rsidR="002F0551">
              <w:rPr>
                <w:color w:val="7030A0"/>
                <w:sz w:val="16"/>
                <w:szCs w:val="16"/>
              </w:rPr>
              <w:t>bitLength</w:t>
            </w:r>
            <w:r w:rsidRPr="00DE56B2">
              <w:rPr>
                <w:sz w:val="16"/>
                <w:szCs w:val="16"/>
              </w:rPr>
              <w:t>: [p.getValue(st, oa.name).oclAsType(EnumerationLiteral).name/]</w:t>
            </w:r>
          </w:p>
          <w:p w14:paraId="1ACB13C1" w14:textId="77777777" w:rsidR="003012A6" w:rsidRPr="00073611" w:rsidRDefault="003012A6" w:rsidP="003012A6">
            <w:pPr>
              <w:spacing w:after="0"/>
              <w:ind w:left="34"/>
              <w:contextualSpacing/>
              <w:rPr>
                <w:color w:val="7030A0"/>
                <w:sz w:val="16"/>
                <w:szCs w:val="16"/>
              </w:rPr>
            </w:pPr>
            <w:r w:rsidRPr="00073611">
              <w:rPr>
                <w:color w:val="7030A0"/>
                <w:sz w:val="16"/>
                <w:szCs w:val="16"/>
              </w:rPr>
              <w:t>[else]&lt;drop/&gt;</w:t>
            </w:r>
          </w:p>
          <w:p w14:paraId="7BC19DE3" w14:textId="77777777" w:rsidR="002F0551" w:rsidRDefault="002F0551"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unsigned</w:t>
            </w:r>
            <w:r w:rsidRPr="00073611">
              <w:rPr>
                <w:color w:val="7030A0"/>
                <w:sz w:val="16"/>
                <w:szCs w:val="16"/>
              </w:rPr>
              <w:t>')]</w:t>
            </w:r>
            <w:r>
              <w:rPr>
                <w:color w:val="7030A0"/>
                <w:sz w:val="16"/>
                <w:szCs w:val="16"/>
              </w:rPr>
              <w:t>unsigned</w:t>
            </w:r>
            <w:r w:rsidRPr="00DE56B2">
              <w:rPr>
                <w:sz w:val="16"/>
                <w:szCs w:val="16"/>
              </w:rPr>
              <w:t>: [p.getValue(st, oa.name).oclAsType(Boolean)/]</w:t>
            </w:r>
          </w:p>
          <w:p w14:paraId="4DD3184E" w14:textId="77777777" w:rsidR="002F0551" w:rsidRPr="00073611" w:rsidRDefault="002F0551" w:rsidP="002F0551">
            <w:pPr>
              <w:spacing w:after="0"/>
              <w:ind w:left="34"/>
              <w:contextualSpacing/>
              <w:rPr>
                <w:color w:val="7030A0"/>
                <w:sz w:val="16"/>
                <w:szCs w:val="16"/>
              </w:rPr>
            </w:pPr>
            <w:r w:rsidRPr="00073611">
              <w:rPr>
                <w:color w:val="7030A0"/>
                <w:sz w:val="16"/>
                <w:szCs w:val="16"/>
              </w:rPr>
              <w:t>[else]&lt;drop/&gt;</w:t>
            </w:r>
          </w:p>
          <w:p w14:paraId="36585881" w14:textId="77777777" w:rsidR="002F0551" w:rsidRDefault="002F0551"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encoding</w:t>
            </w:r>
            <w:r w:rsidRPr="00073611">
              <w:rPr>
                <w:color w:val="7030A0"/>
                <w:sz w:val="16"/>
                <w:szCs w:val="16"/>
              </w:rPr>
              <w:t>')]</w:t>
            </w:r>
            <w:r>
              <w:rPr>
                <w:color w:val="7030A0"/>
                <w:sz w:val="16"/>
                <w:szCs w:val="16"/>
              </w:rPr>
              <w:t>encoding</w:t>
            </w:r>
            <w:r w:rsidRPr="00DE56B2">
              <w:rPr>
                <w:sz w:val="16"/>
                <w:szCs w:val="16"/>
              </w:rPr>
              <w:t>: [p.getValue(st, oa.name).oclAsType(EnumerationLiteral).name/]</w:t>
            </w:r>
          </w:p>
          <w:p w14:paraId="7648237A" w14:textId="77777777" w:rsidR="002F0551" w:rsidRPr="00073611" w:rsidRDefault="002F0551" w:rsidP="002F0551">
            <w:pPr>
              <w:spacing w:after="0"/>
              <w:ind w:left="34"/>
              <w:contextualSpacing/>
              <w:rPr>
                <w:color w:val="7030A0"/>
                <w:sz w:val="16"/>
                <w:szCs w:val="16"/>
              </w:rPr>
            </w:pPr>
            <w:r w:rsidRPr="00073611">
              <w:rPr>
                <w:color w:val="7030A0"/>
                <w:sz w:val="16"/>
                <w:szCs w:val="16"/>
              </w:rPr>
              <w:t>[else]&lt;drop/&gt;</w:t>
            </w:r>
          </w:p>
          <w:p w14:paraId="4885FEA0" w14:textId="77777777" w:rsidR="002F0551" w:rsidRDefault="002F0551"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counter</w:t>
            </w:r>
            <w:r w:rsidRPr="00073611">
              <w:rPr>
                <w:color w:val="7030A0"/>
                <w:sz w:val="16"/>
                <w:szCs w:val="16"/>
              </w:rPr>
              <w:t>')]</w:t>
            </w:r>
            <w:r>
              <w:rPr>
                <w:color w:val="7030A0"/>
                <w:sz w:val="16"/>
                <w:szCs w:val="16"/>
              </w:rPr>
              <w:t>counter</w:t>
            </w:r>
            <w:r w:rsidRPr="00DE56B2">
              <w:rPr>
                <w:sz w:val="16"/>
                <w:szCs w:val="16"/>
              </w:rPr>
              <w:t>: [p.getValue(st, oa.name).oclAsType(EnumerationLiteral).name/]</w:t>
            </w:r>
          </w:p>
          <w:p w14:paraId="57860AFA" w14:textId="77777777" w:rsidR="002F0551" w:rsidRPr="00073611" w:rsidRDefault="002F0551" w:rsidP="002F0551">
            <w:pPr>
              <w:spacing w:after="0"/>
              <w:ind w:left="34"/>
              <w:contextualSpacing/>
              <w:rPr>
                <w:color w:val="7030A0"/>
                <w:sz w:val="16"/>
                <w:szCs w:val="16"/>
              </w:rPr>
            </w:pPr>
            <w:r w:rsidRPr="00073611">
              <w:rPr>
                <w:color w:val="7030A0"/>
                <w:sz w:val="16"/>
                <w:szCs w:val="16"/>
              </w:rPr>
              <w:t>[else]&lt;drop/&gt;</w:t>
            </w:r>
          </w:p>
          <w:p w14:paraId="4C600444" w14:textId="77777777" w:rsidR="00B03F8E" w:rsidRDefault="00B03F8E"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unit</w:t>
            </w:r>
            <w:r w:rsidRPr="00073611">
              <w:rPr>
                <w:color w:val="7030A0"/>
                <w:sz w:val="16"/>
                <w:szCs w:val="16"/>
              </w:rPr>
              <w:t>')]</w:t>
            </w:r>
            <w:r>
              <w:rPr>
                <w:color w:val="7030A0"/>
                <w:sz w:val="16"/>
                <w:szCs w:val="16"/>
              </w:rPr>
              <w:t>unit</w:t>
            </w:r>
            <w:r w:rsidRPr="00DE56B2">
              <w:rPr>
                <w:sz w:val="16"/>
                <w:szCs w:val="16"/>
              </w:rPr>
              <w:t xml:space="preserve">: </w:t>
            </w:r>
            <w:r w:rsidRPr="00073611">
              <w:rPr>
                <w:color w:val="7030A0"/>
                <w:sz w:val="16"/>
                <w:szCs w:val="16"/>
              </w:rPr>
              <w:t>[if (not p.getValue(st, oa.name).oclIsUndefined())]</w:t>
            </w:r>
            <w:r w:rsidRPr="00DE56B2">
              <w:rPr>
                <w:sz w:val="16"/>
                <w:szCs w:val="16"/>
              </w:rPr>
              <w:t>[p.getValue(st, oa.name).oclAsType(String)/]</w:t>
            </w:r>
            <w:r w:rsidRPr="00073611">
              <w:rPr>
                <w:color w:val="7030A0"/>
                <w:sz w:val="16"/>
                <w:szCs w:val="16"/>
              </w:rPr>
              <w:t xml:space="preserve">[else] </w:t>
            </w:r>
            <w:r>
              <w:rPr>
                <w:sz w:val="16"/>
                <w:szCs w:val="16"/>
              </w:rPr>
              <w:t>no unit defined</w:t>
            </w:r>
            <w:r w:rsidRPr="00DE56B2">
              <w:rPr>
                <w:sz w:val="16"/>
                <w:szCs w:val="16"/>
              </w:rPr>
              <w:t xml:space="preserve"> </w:t>
            </w:r>
            <w:r w:rsidRPr="00073611">
              <w:rPr>
                <w:color w:val="7030A0"/>
                <w:sz w:val="16"/>
                <w:szCs w:val="16"/>
              </w:rPr>
              <w:t>[/if]</w:t>
            </w:r>
          </w:p>
          <w:p w14:paraId="1A9090AD" w14:textId="77777777" w:rsidR="00B03F8E" w:rsidRPr="00073611" w:rsidRDefault="00B03F8E" w:rsidP="00B03F8E">
            <w:pPr>
              <w:spacing w:after="0"/>
              <w:ind w:left="34"/>
              <w:contextualSpacing/>
              <w:rPr>
                <w:color w:val="7030A0"/>
                <w:sz w:val="16"/>
                <w:szCs w:val="16"/>
              </w:rPr>
            </w:pPr>
            <w:r w:rsidRPr="00073611">
              <w:rPr>
                <w:color w:val="7030A0"/>
                <w:sz w:val="16"/>
                <w:szCs w:val="16"/>
              </w:rPr>
              <w:t>[else]&lt;drop/&gt;</w:t>
            </w:r>
          </w:p>
          <w:p w14:paraId="370B0CDF" w14:textId="77777777" w:rsidR="00EE46D0" w:rsidRDefault="00EE46D0" w:rsidP="004561F6">
            <w:pPr>
              <w:pStyle w:val="Listenabsatz"/>
              <w:numPr>
                <w:ilvl w:val="0"/>
                <w:numId w:val="11"/>
              </w:numPr>
              <w:spacing w:after="0"/>
              <w:ind w:left="176" w:hanging="142"/>
              <w:rPr>
                <w:sz w:val="16"/>
                <w:szCs w:val="16"/>
              </w:rPr>
            </w:pPr>
            <w:r w:rsidRPr="00073611">
              <w:rPr>
                <w:color w:val="7030A0"/>
                <w:sz w:val="16"/>
                <w:szCs w:val="16"/>
              </w:rPr>
              <w:t>[if oa.name.contains('support')]</w:t>
            </w:r>
            <w:r w:rsidR="002F0551">
              <w:rPr>
                <w:sz w:val="16"/>
                <w:szCs w:val="16"/>
              </w:rPr>
              <w:t xml:space="preserve">support: </w:t>
            </w:r>
            <w:r w:rsidRPr="00DE56B2">
              <w:rPr>
                <w:sz w:val="16"/>
                <w:szCs w:val="16"/>
              </w:rPr>
              <w:t>[p.getValue(st, oa.name).oclAsType(EnumerationLiteral).name/]</w:t>
            </w:r>
          </w:p>
          <w:p w14:paraId="3DF9A08D"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2C911D63" w14:textId="77777777" w:rsidR="00EE46D0" w:rsidRPr="00073611" w:rsidRDefault="00EE46D0" w:rsidP="004561F6">
            <w:pPr>
              <w:pStyle w:val="Listenabsatz"/>
              <w:numPr>
                <w:ilvl w:val="0"/>
                <w:numId w:val="11"/>
              </w:numPr>
              <w:spacing w:after="0"/>
              <w:ind w:left="176" w:hanging="142"/>
              <w:rPr>
                <w:sz w:val="16"/>
                <w:szCs w:val="16"/>
              </w:rPr>
            </w:pPr>
            <w:r w:rsidRPr="00073611">
              <w:rPr>
                <w:color w:val="7030A0"/>
                <w:sz w:val="16"/>
                <w:szCs w:val="16"/>
              </w:rPr>
              <w:t xml:space="preserve">[if oa.name.contains('condition')][if (not </w:t>
            </w:r>
            <w:r w:rsidRPr="00073611">
              <w:rPr>
                <w:color w:val="7030A0"/>
                <w:sz w:val="16"/>
                <w:szCs w:val="16"/>
              </w:rPr>
              <w:lastRenderedPageBreak/>
              <w:t>p.getValue(st, oa.name).oclIsUndefined())]</w:t>
            </w:r>
            <w:r w:rsidRPr="00DE56B2">
              <w:rPr>
                <w:sz w:val="16"/>
                <w:szCs w:val="16"/>
              </w:rPr>
              <w:t>condition:[p.getValue(st, oa.name).oclAsType(String)/]</w:t>
            </w:r>
            <w:r w:rsidRPr="00073611">
              <w:rPr>
                <w:color w:val="7030A0"/>
                <w:sz w:val="16"/>
                <w:szCs w:val="16"/>
              </w:rPr>
              <w:t>[else] &lt;drop/&gt; [/if]</w:t>
            </w:r>
          </w:p>
          <w:p w14:paraId="56212279" w14:textId="77777777" w:rsidR="00EE46D0" w:rsidRPr="00073611" w:rsidRDefault="00EE46D0" w:rsidP="00B2404C">
            <w:pPr>
              <w:spacing w:after="0"/>
              <w:ind w:left="34"/>
              <w:contextualSpacing/>
              <w:rPr>
                <w:color w:val="7030A0"/>
                <w:sz w:val="16"/>
                <w:szCs w:val="16"/>
              </w:rPr>
            </w:pPr>
            <w:r w:rsidRPr="00073611">
              <w:rPr>
                <w:color w:val="7030A0"/>
                <w:sz w:val="16"/>
                <w:szCs w:val="16"/>
              </w:rPr>
              <w:t>[else]&lt;drop/&gt;</w:t>
            </w:r>
          </w:p>
          <w:p w14:paraId="50346F0C" w14:textId="77777777" w:rsidR="00EE46D0" w:rsidRDefault="00EE46D0" w:rsidP="00B2404C">
            <w:pPr>
              <w:spacing w:after="0"/>
              <w:contextualSpacing/>
              <w:rPr>
                <w:color w:val="7030A0"/>
                <w:sz w:val="16"/>
                <w:szCs w:val="16"/>
              </w:rPr>
            </w:pPr>
            <w:r>
              <w:rPr>
                <w:color w:val="7030A0"/>
                <w:sz w:val="16"/>
                <w:szCs w:val="16"/>
              </w:rPr>
              <w:t>[/if]&lt;drop/&gt;</w:t>
            </w:r>
          </w:p>
          <w:p w14:paraId="0694F934" w14:textId="77777777" w:rsidR="002F0551" w:rsidRDefault="002F0551" w:rsidP="002F0551">
            <w:pPr>
              <w:spacing w:after="0"/>
              <w:contextualSpacing/>
              <w:rPr>
                <w:color w:val="7030A0"/>
                <w:sz w:val="16"/>
                <w:szCs w:val="16"/>
              </w:rPr>
            </w:pPr>
            <w:r>
              <w:rPr>
                <w:color w:val="7030A0"/>
                <w:sz w:val="16"/>
                <w:szCs w:val="16"/>
              </w:rPr>
              <w:t>[/if]&lt;drop/&gt;</w:t>
            </w:r>
          </w:p>
          <w:p w14:paraId="1C28EB34" w14:textId="77777777" w:rsidR="003012A6" w:rsidRDefault="003012A6" w:rsidP="002F0551">
            <w:pPr>
              <w:spacing w:after="0"/>
              <w:contextualSpacing/>
              <w:rPr>
                <w:color w:val="7030A0"/>
                <w:sz w:val="16"/>
                <w:szCs w:val="16"/>
              </w:rPr>
            </w:pPr>
            <w:r>
              <w:rPr>
                <w:color w:val="7030A0"/>
                <w:sz w:val="16"/>
                <w:szCs w:val="16"/>
              </w:rPr>
              <w:t>[/if]&lt;drop/&gt;</w:t>
            </w:r>
          </w:p>
          <w:p w14:paraId="68D3DCEA" w14:textId="77777777" w:rsidR="002F0551" w:rsidRDefault="002F0551" w:rsidP="002F0551">
            <w:pPr>
              <w:spacing w:after="0"/>
              <w:contextualSpacing/>
              <w:rPr>
                <w:color w:val="7030A0"/>
                <w:sz w:val="16"/>
                <w:szCs w:val="16"/>
              </w:rPr>
            </w:pPr>
            <w:r>
              <w:rPr>
                <w:color w:val="7030A0"/>
                <w:sz w:val="16"/>
                <w:szCs w:val="16"/>
              </w:rPr>
              <w:t>[/if]&lt;drop/&gt;</w:t>
            </w:r>
          </w:p>
          <w:p w14:paraId="22CEF199" w14:textId="77777777" w:rsidR="002F0551" w:rsidRDefault="002F0551" w:rsidP="002F0551">
            <w:pPr>
              <w:spacing w:after="0"/>
              <w:contextualSpacing/>
              <w:rPr>
                <w:color w:val="7030A0"/>
                <w:sz w:val="16"/>
                <w:szCs w:val="16"/>
              </w:rPr>
            </w:pPr>
            <w:r>
              <w:rPr>
                <w:color w:val="7030A0"/>
                <w:sz w:val="16"/>
                <w:szCs w:val="16"/>
              </w:rPr>
              <w:t>[/if]&lt;drop/&gt;</w:t>
            </w:r>
          </w:p>
          <w:p w14:paraId="78174655" w14:textId="77777777" w:rsidR="002F0551" w:rsidRDefault="002F0551" w:rsidP="002F0551">
            <w:pPr>
              <w:spacing w:after="0"/>
              <w:contextualSpacing/>
              <w:rPr>
                <w:color w:val="7030A0"/>
                <w:sz w:val="16"/>
                <w:szCs w:val="16"/>
              </w:rPr>
            </w:pPr>
            <w:r>
              <w:rPr>
                <w:color w:val="7030A0"/>
                <w:sz w:val="16"/>
                <w:szCs w:val="16"/>
              </w:rPr>
              <w:t>[/if]&lt;drop/&gt;</w:t>
            </w:r>
          </w:p>
          <w:p w14:paraId="2FF21D39" w14:textId="77777777" w:rsidR="00EE46D0" w:rsidRDefault="00EE46D0" w:rsidP="002F0551">
            <w:pPr>
              <w:spacing w:after="0"/>
              <w:contextualSpacing/>
              <w:rPr>
                <w:color w:val="7030A0"/>
                <w:sz w:val="16"/>
                <w:szCs w:val="16"/>
              </w:rPr>
            </w:pPr>
            <w:r>
              <w:rPr>
                <w:color w:val="7030A0"/>
                <w:sz w:val="16"/>
                <w:szCs w:val="16"/>
              </w:rPr>
              <w:t>[/if]&lt;drop/&gt;</w:t>
            </w:r>
          </w:p>
          <w:p w14:paraId="7657CE5F" w14:textId="77777777" w:rsidR="003012A6" w:rsidRDefault="003012A6" w:rsidP="00B2404C">
            <w:pPr>
              <w:spacing w:after="0"/>
              <w:contextualSpacing/>
              <w:rPr>
                <w:color w:val="7030A0"/>
                <w:sz w:val="16"/>
                <w:szCs w:val="16"/>
              </w:rPr>
            </w:pPr>
            <w:r>
              <w:rPr>
                <w:color w:val="7030A0"/>
                <w:sz w:val="16"/>
                <w:szCs w:val="16"/>
              </w:rPr>
              <w:t>[/if]&lt;drop/&gt;</w:t>
            </w:r>
          </w:p>
          <w:p w14:paraId="21951B55" w14:textId="77777777" w:rsidR="00EE46D0" w:rsidRDefault="00EE46D0" w:rsidP="00B2404C">
            <w:pPr>
              <w:spacing w:after="0"/>
              <w:contextualSpacing/>
              <w:rPr>
                <w:color w:val="7030A0"/>
                <w:sz w:val="16"/>
                <w:szCs w:val="16"/>
              </w:rPr>
            </w:pPr>
            <w:r>
              <w:rPr>
                <w:color w:val="7030A0"/>
                <w:sz w:val="16"/>
                <w:szCs w:val="16"/>
              </w:rPr>
              <w:t>[/if]&lt;drop/&gt;</w:t>
            </w:r>
          </w:p>
          <w:p w14:paraId="7046596D" w14:textId="77777777" w:rsidR="00EE46D0" w:rsidRDefault="00EE46D0" w:rsidP="00B2404C">
            <w:pPr>
              <w:spacing w:after="0"/>
              <w:contextualSpacing/>
              <w:rPr>
                <w:color w:val="7030A0"/>
                <w:sz w:val="16"/>
                <w:szCs w:val="16"/>
              </w:rPr>
            </w:pPr>
            <w:r>
              <w:rPr>
                <w:color w:val="7030A0"/>
                <w:sz w:val="16"/>
                <w:szCs w:val="16"/>
              </w:rPr>
              <w:t>[/if]&lt;drop/&gt;</w:t>
            </w:r>
          </w:p>
          <w:p w14:paraId="55E1AAB9" w14:textId="77777777" w:rsidR="00EE46D0" w:rsidRPr="00073611" w:rsidRDefault="00EE46D0" w:rsidP="00B2404C">
            <w:pPr>
              <w:spacing w:after="0"/>
              <w:contextualSpacing/>
              <w:rPr>
                <w:color w:val="7030A0"/>
                <w:sz w:val="16"/>
                <w:szCs w:val="16"/>
              </w:rPr>
            </w:pPr>
            <w:r w:rsidRPr="00DE56B2">
              <w:rPr>
                <w:sz w:val="16"/>
                <w:szCs w:val="16"/>
              </w:rPr>
              <w:t>[</w:t>
            </w:r>
            <w:r w:rsidRPr="00073611">
              <w:rPr>
                <w:color w:val="7030A0"/>
                <w:sz w:val="16"/>
                <w:szCs w:val="16"/>
              </w:rPr>
              <w:t>/if]&lt;drop/&gt;</w:t>
            </w:r>
          </w:p>
          <w:p w14:paraId="4D5F6C6C" w14:textId="77777777" w:rsidR="00EE46D0" w:rsidRPr="00073611" w:rsidRDefault="00EE46D0" w:rsidP="00B2404C">
            <w:pPr>
              <w:spacing w:after="0"/>
              <w:contextualSpacing/>
              <w:rPr>
                <w:color w:val="7030A0"/>
                <w:sz w:val="16"/>
                <w:szCs w:val="16"/>
              </w:rPr>
            </w:pPr>
            <w:r w:rsidRPr="00073611">
              <w:rPr>
                <w:color w:val="7030A0"/>
                <w:sz w:val="16"/>
                <w:szCs w:val="16"/>
              </w:rPr>
              <w:t>[/for]&lt;drop/&gt;</w:t>
            </w:r>
          </w:p>
          <w:p w14:paraId="60CF56AE" w14:textId="77777777" w:rsidR="00EE46D0" w:rsidRPr="00073611" w:rsidRDefault="00EE46D0" w:rsidP="00B2404C">
            <w:pPr>
              <w:spacing w:after="0"/>
              <w:contextualSpacing/>
              <w:rPr>
                <w:color w:val="7030A0"/>
                <w:sz w:val="16"/>
                <w:szCs w:val="16"/>
              </w:rPr>
            </w:pPr>
            <w:r w:rsidRPr="00073611">
              <w:rPr>
                <w:color w:val="7030A0"/>
                <w:sz w:val="16"/>
                <w:szCs w:val="16"/>
              </w:rPr>
              <w:t>[/for]&lt;drop/&gt;</w:t>
            </w:r>
          </w:p>
        </w:tc>
        <w:tc>
          <w:tcPr>
            <w:tcW w:w="3094" w:type="dxa"/>
          </w:tcPr>
          <w:p w14:paraId="0D3D3D30" w14:textId="77777777" w:rsidR="00EE46D0" w:rsidRDefault="00EE46D0" w:rsidP="00B2404C">
            <w:pPr>
              <w:spacing w:after="0"/>
              <w:rPr>
                <w:color w:val="7030A0"/>
                <w:sz w:val="16"/>
                <w:szCs w:val="16"/>
              </w:rPr>
            </w:pPr>
            <w:r w:rsidRPr="006A76FA">
              <w:rPr>
                <w:color w:val="FF0000"/>
                <w:sz w:val="16"/>
                <w:szCs w:val="16"/>
              </w:rPr>
              <w:lastRenderedPageBreak/>
              <w:t xml:space="preserve">[if  </w:t>
            </w:r>
            <w:r w:rsidRPr="008305FF">
              <w:rPr>
                <w:color w:val="FF0000"/>
                <w:sz w:val="16"/>
                <w:szCs w:val="16"/>
              </w:rPr>
              <w:t>p.ownedComment-&gt;notEmpty()]&lt;drop/&gt;</w:t>
            </w:r>
          </w:p>
          <w:p w14:paraId="0161041A" w14:textId="77777777" w:rsidR="00EE46D0" w:rsidRDefault="00EE46D0" w:rsidP="00B2404C">
            <w:pPr>
              <w:spacing w:after="0"/>
              <w:rPr>
                <w:color w:val="7030A0"/>
                <w:sz w:val="16"/>
                <w:szCs w:val="16"/>
              </w:rPr>
            </w:pPr>
            <w:r w:rsidRPr="00EF122A">
              <w:rPr>
                <w:color w:val="7030A0"/>
                <w:sz w:val="16"/>
                <w:szCs w:val="16"/>
              </w:rPr>
              <w:t>[for (c:Com</w:t>
            </w:r>
            <w:r>
              <w:rPr>
                <w:color w:val="7030A0"/>
                <w:sz w:val="16"/>
                <w:szCs w:val="16"/>
              </w:rPr>
              <w:t>ment | p.ownedComment)] &lt;drop/&gt;</w:t>
            </w:r>
          </w:p>
          <w:p w14:paraId="01E70CA0" w14:textId="77777777" w:rsidR="00EE46D0" w:rsidRDefault="00EE46D0" w:rsidP="00B2404C">
            <w:pPr>
              <w:spacing w:after="0"/>
              <w:rPr>
                <w:color w:val="7030A0"/>
                <w:sz w:val="16"/>
                <w:szCs w:val="16"/>
              </w:rPr>
            </w:pPr>
            <w:r>
              <w:rPr>
                <w:sz w:val="16"/>
                <w:szCs w:val="16"/>
              </w:rPr>
              <w:lastRenderedPageBreak/>
              <w:t>[c._body.clean()/]</w:t>
            </w:r>
          </w:p>
          <w:p w14:paraId="17DC0BED" w14:textId="77777777" w:rsidR="00EE46D0" w:rsidRDefault="00EE46D0" w:rsidP="00B2404C">
            <w:pPr>
              <w:spacing w:after="0"/>
              <w:rPr>
                <w:color w:val="7030A0"/>
                <w:sz w:val="16"/>
                <w:szCs w:val="16"/>
              </w:rPr>
            </w:pPr>
            <w:r w:rsidRPr="00EF122A">
              <w:rPr>
                <w:color w:val="7030A0"/>
                <w:sz w:val="16"/>
                <w:szCs w:val="16"/>
              </w:rPr>
              <w:t>[/for]</w:t>
            </w:r>
          </w:p>
          <w:p w14:paraId="6FC2521B" w14:textId="77777777" w:rsidR="00EE46D0" w:rsidRPr="007349B2" w:rsidRDefault="00EE46D0" w:rsidP="00B2404C">
            <w:pPr>
              <w:spacing w:after="0"/>
              <w:rPr>
                <w:color w:val="237BE8" w:themeColor="text2" w:themeTint="99"/>
                <w:sz w:val="16"/>
                <w:szCs w:val="16"/>
              </w:rPr>
            </w:pPr>
            <w:r w:rsidRPr="008305FF">
              <w:rPr>
                <w:color w:val="FF0000"/>
                <w:sz w:val="16"/>
                <w:szCs w:val="16"/>
              </w:rPr>
              <w:t>[else]</w:t>
            </w:r>
            <w:r w:rsidRPr="007349B2">
              <w:rPr>
                <w:color w:val="237BE8" w:themeColor="text2" w:themeTint="99"/>
                <w:sz w:val="16"/>
                <w:szCs w:val="16"/>
              </w:rPr>
              <w:t xml:space="preserve"> [if </w:t>
            </w:r>
            <w:r>
              <w:rPr>
                <w:color w:val="237BE8" w:themeColor="text2" w:themeTint="99"/>
                <w:sz w:val="16"/>
                <w:szCs w:val="16"/>
              </w:rPr>
              <w:t>(</w:t>
            </w:r>
            <w:r w:rsidRPr="007349B2">
              <w:rPr>
                <w:color w:val="237BE8" w:themeColor="text2" w:themeTint="99"/>
                <w:sz w:val="16"/>
                <w:szCs w:val="16"/>
              </w:rPr>
              <w:t>p.</w:t>
            </w:r>
            <w:r>
              <w:rPr>
                <w:color w:val="237BE8" w:themeColor="text2" w:themeTint="99"/>
                <w:sz w:val="16"/>
                <w:szCs w:val="16"/>
              </w:rPr>
              <w:t>name.contains (‘_’))] See referenced class</w:t>
            </w:r>
          </w:p>
          <w:p w14:paraId="0CD4C08C" w14:textId="77777777" w:rsidR="00EE46D0" w:rsidRDefault="00EE46D0" w:rsidP="00B2404C">
            <w:pPr>
              <w:spacing w:after="0"/>
              <w:rPr>
                <w:color w:val="FF0000"/>
                <w:sz w:val="16"/>
                <w:szCs w:val="16"/>
              </w:rPr>
            </w:pPr>
            <w:r>
              <w:rPr>
                <w:color w:val="237BE8" w:themeColor="text2" w:themeTint="99"/>
                <w:sz w:val="16"/>
                <w:szCs w:val="16"/>
              </w:rPr>
              <w:t xml:space="preserve">[else] </w:t>
            </w:r>
            <w:r w:rsidRPr="008305FF">
              <w:rPr>
                <w:color w:val="FF0000"/>
                <w:sz w:val="16"/>
                <w:szCs w:val="16"/>
              </w:rPr>
              <w:t>NO DESCRIPTION</w:t>
            </w:r>
          </w:p>
          <w:p w14:paraId="58EB77ED" w14:textId="77777777" w:rsidR="00EE46D0" w:rsidRDefault="00EE46D0" w:rsidP="00B2404C">
            <w:pPr>
              <w:spacing w:after="0"/>
              <w:rPr>
                <w:color w:val="FF0000"/>
                <w:sz w:val="16"/>
                <w:szCs w:val="16"/>
              </w:rPr>
            </w:pPr>
            <w:r w:rsidRPr="007349B2">
              <w:rPr>
                <w:color w:val="237BE8" w:themeColor="text2" w:themeTint="99"/>
                <w:sz w:val="16"/>
                <w:szCs w:val="16"/>
              </w:rPr>
              <w:t>[/if]&lt;drop/&gt;</w:t>
            </w:r>
            <w:r w:rsidRPr="008305FF">
              <w:rPr>
                <w:color w:val="FF0000"/>
                <w:sz w:val="16"/>
                <w:szCs w:val="16"/>
              </w:rPr>
              <w:t xml:space="preserve"> </w:t>
            </w:r>
          </w:p>
          <w:p w14:paraId="5C649A5C" w14:textId="77777777" w:rsidR="00EE46D0" w:rsidRPr="00C53D7C" w:rsidRDefault="00EE46D0" w:rsidP="00B2404C">
            <w:pPr>
              <w:spacing w:after="0"/>
              <w:rPr>
                <w:color w:val="FF0000"/>
                <w:sz w:val="16"/>
                <w:szCs w:val="16"/>
              </w:rPr>
            </w:pPr>
            <w:r w:rsidRPr="008305FF">
              <w:rPr>
                <w:color w:val="FF0000"/>
                <w:sz w:val="16"/>
                <w:szCs w:val="16"/>
              </w:rPr>
              <w:t>[/if]&lt;drop/&gt;</w:t>
            </w:r>
          </w:p>
          <w:p w14:paraId="1A829E68" w14:textId="77777777" w:rsidR="00EE46D0" w:rsidRPr="00EF122A" w:rsidRDefault="00EE46D0" w:rsidP="00B2404C">
            <w:pPr>
              <w:spacing w:after="0"/>
              <w:rPr>
                <w:color w:val="7030A0"/>
                <w:sz w:val="16"/>
                <w:szCs w:val="16"/>
              </w:rPr>
            </w:pPr>
          </w:p>
        </w:tc>
      </w:tr>
    </w:tbl>
    <w:p w14:paraId="4819AC24" w14:textId="77777777" w:rsidR="00EE46D0" w:rsidRPr="00EF122A" w:rsidRDefault="00EE46D0" w:rsidP="00EE46D0">
      <w:pPr>
        <w:spacing w:after="0"/>
        <w:rPr>
          <w:color w:val="7030A0"/>
        </w:rPr>
      </w:pPr>
      <w:r w:rsidRPr="00EF122A">
        <w:rPr>
          <w:color w:val="7030A0"/>
        </w:rPr>
        <w:lastRenderedPageBreak/>
        <w:t>[/for]&lt;drop/&gt;</w:t>
      </w:r>
    </w:p>
    <w:p w14:paraId="1BEDB6A6" w14:textId="77777777" w:rsidR="00EE46D0" w:rsidRDefault="00EE46D0" w:rsidP="00EE46D0">
      <w:pPr>
        <w:spacing w:after="0"/>
        <w:rPr>
          <w:color w:val="7030A0"/>
        </w:rPr>
      </w:pPr>
      <w:r w:rsidRPr="009F1A57">
        <w:rPr>
          <w:color w:val="7030A0"/>
        </w:rPr>
        <w:t>&lt;/table&gt;&lt;drop/&gt;</w:t>
      </w:r>
    </w:p>
    <w:p w14:paraId="0984C26B" w14:textId="77777777" w:rsidR="00EE46D0" w:rsidRDefault="00EE46D0" w:rsidP="00EE46D0">
      <w:pPr>
        <w:spacing w:after="0"/>
        <w:rPr>
          <w:color w:val="7030A0"/>
        </w:rPr>
      </w:pPr>
      <w:r w:rsidRPr="009F1A57">
        <w:rPr>
          <w:color w:val="7030A0"/>
        </w:rPr>
        <w:t>[else][/if]&lt;drop/&gt;</w:t>
      </w:r>
    </w:p>
    <w:p w14:paraId="45233A9E" w14:textId="77777777" w:rsidR="00EE46D0" w:rsidRDefault="00EE46D0" w:rsidP="00EE46D0">
      <w:pPr>
        <w:spacing w:after="0"/>
        <w:rPr>
          <w:color w:val="7030A0"/>
        </w:rPr>
      </w:pPr>
      <w:r w:rsidRPr="00A971E7">
        <w:rPr>
          <w:color w:val="7030A0"/>
        </w:rPr>
        <w:t>&lt;/fragment&gt;</w:t>
      </w:r>
      <w:r>
        <w:rPr>
          <w:color w:val="7030A0"/>
        </w:rPr>
        <w:t>&lt;drop/&gt;</w:t>
      </w:r>
    </w:p>
    <w:p w14:paraId="738C9EA1" w14:textId="77777777" w:rsidR="00E63E69" w:rsidRPr="00782D72" w:rsidRDefault="00E63E69" w:rsidP="00E63E69"/>
    <w:p w14:paraId="74AE8185" w14:textId="77777777" w:rsidR="00AA179F" w:rsidRDefault="00AA179F" w:rsidP="00C7626A">
      <w:pPr>
        <w:pStyle w:val="berschrift4"/>
      </w:pPr>
      <w:bookmarkStart w:id="725" w:name="_Toc511379205"/>
      <w:r>
        <w:t xml:space="preserve">Insert </w:t>
      </w:r>
      <w:r w:rsidR="00782D72">
        <w:t>D</w:t>
      </w:r>
      <w:r>
        <w:t xml:space="preserve">ata </w:t>
      </w:r>
      <w:r w:rsidR="00782D72">
        <w:t>T</w:t>
      </w:r>
      <w:r>
        <w:t xml:space="preserve">ypes </w:t>
      </w:r>
      <w:r w:rsidR="00782D72">
        <w:t xml:space="preserve">Fragment </w:t>
      </w:r>
      <w:r>
        <w:t>(DD only)</w:t>
      </w:r>
      <w:bookmarkEnd w:id="725"/>
    </w:p>
    <w:p w14:paraId="65ABAF0B" w14:textId="77777777" w:rsidR="00782D72" w:rsidRDefault="00782D72" w:rsidP="00782D72"/>
    <w:p w14:paraId="06673036" w14:textId="77777777" w:rsidR="00EE46D0" w:rsidRDefault="00EE46D0" w:rsidP="00EE46D0">
      <w:pPr>
        <w:spacing w:after="0"/>
        <w:rPr>
          <w:color w:val="7030A0"/>
        </w:rPr>
      </w:pPr>
      <w:r w:rsidRPr="00D975ED">
        <w:rPr>
          <w:color w:val="7030A0"/>
        </w:rPr>
        <w:t>&lt;fragment name=’</w:t>
      </w:r>
      <w:r>
        <w:rPr>
          <w:color w:val="FF0000"/>
        </w:rPr>
        <w:t>insertDataTypes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3FB13AB8" w14:textId="77777777" w:rsidR="0088218E" w:rsidRPr="007E63CB" w:rsidRDefault="0088218E" w:rsidP="0088218E">
      <w:pPr>
        <w:spacing w:before="280" w:after="120"/>
        <w:rPr>
          <w:rFonts w:asciiTheme="majorHAnsi" w:eastAsiaTheme="majorEastAsia" w:hAnsiTheme="majorHAnsi" w:cstheme="majorBidi"/>
          <w:b/>
          <w:bCs/>
          <w:sz w:val="20"/>
          <w:szCs w:val="20"/>
        </w:rPr>
      </w:pPr>
      <w:bookmarkStart w:id="726" w:name="_Toc457510584"/>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w:t>
      </w:r>
      <w:r>
        <w:rPr>
          <w:rFonts w:asciiTheme="majorHAnsi" w:eastAsiaTheme="majorEastAsia" w:hAnsiTheme="majorHAnsi" w:cstheme="majorBidi"/>
          <w:b/>
          <w:bCs/>
          <w:sz w:val="20"/>
          <w:szCs w:val="20"/>
        </w:rPr>
        <w:t>dt</w:t>
      </w:r>
      <w:r w:rsidRPr="007E63CB">
        <w:rPr>
          <w:rFonts w:asciiTheme="majorHAnsi" w:eastAsiaTheme="majorEastAsia" w:hAnsiTheme="majorHAnsi" w:cstheme="majorBidi"/>
          <w:b/>
          <w:bCs/>
          <w:sz w:val="20"/>
          <w:szCs w:val="20"/>
        </w:rPr>
        <w:t>.name/]</w:t>
      </w:r>
    </w:p>
    <w:bookmarkEnd w:id="726"/>
    <w:p w14:paraId="0D267A0A" w14:textId="77777777" w:rsidR="00EE46D0" w:rsidRPr="00DE259A" w:rsidRDefault="00EE46D0" w:rsidP="00EE46D0">
      <w:r>
        <w:t>Qualified Name: [dt</w:t>
      </w:r>
      <w:r w:rsidRPr="00DE259A">
        <w:t>.qualifiedName/]</w:t>
      </w:r>
    </w:p>
    <w:p w14:paraId="18249944" w14:textId="77777777" w:rsidR="00EE46D0" w:rsidRDefault="00EE46D0" w:rsidP="00EE46D0">
      <w:pPr>
        <w:spacing w:after="0"/>
        <w:rPr>
          <w:color w:val="7030A0"/>
        </w:rPr>
      </w:pPr>
      <w:r w:rsidRPr="00E07BC7">
        <w:rPr>
          <w:color w:val="7030A0"/>
        </w:rPr>
        <w:t>[for (co:Com</w:t>
      </w:r>
      <w:r>
        <w:rPr>
          <w:color w:val="7030A0"/>
        </w:rPr>
        <w:t>ment | dt.ownedComment)]&lt;drop/&gt;</w:t>
      </w:r>
    </w:p>
    <w:p w14:paraId="4F18920E" w14:textId="77777777" w:rsidR="00EE46D0" w:rsidRDefault="00EE46D0" w:rsidP="00EE46D0">
      <w:pPr>
        <w:spacing w:after="0"/>
        <w:rPr>
          <w:color w:val="7030A0"/>
        </w:rPr>
      </w:pPr>
      <w:r w:rsidRPr="00E07BC7">
        <w:rPr>
          <w:color w:val="7030A0"/>
        </w:rPr>
        <w:t>&lt;dropEmpty&gt;</w:t>
      </w:r>
      <w:r>
        <w:t>[co._body.clean()/]</w:t>
      </w:r>
      <w:r w:rsidRPr="00E07BC7">
        <w:rPr>
          <w:color w:val="7030A0"/>
        </w:rPr>
        <w:t>&lt;/dropEmpty&gt;</w:t>
      </w:r>
    </w:p>
    <w:p w14:paraId="7CA80071" w14:textId="77777777" w:rsidR="00EE46D0" w:rsidRDefault="00EE46D0" w:rsidP="00EE46D0">
      <w:pPr>
        <w:spacing w:after="0"/>
        <w:rPr>
          <w:color w:val="7030A0"/>
        </w:rPr>
      </w:pPr>
      <w:r w:rsidRPr="00E07BC7">
        <w:rPr>
          <w:color w:val="7030A0"/>
        </w:rPr>
        <w:t>[/for]&lt;drop/&gt;</w:t>
      </w:r>
    </w:p>
    <w:p w14:paraId="5425FBB1" w14:textId="77777777" w:rsidR="00EE46D0" w:rsidRPr="00D03E38" w:rsidRDefault="00EE46D0" w:rsidP="00EE46D0">
      <w:pPr>
        <w:spacing w:after="0"/>
        <w:rPr>
          <w:color w:val="00A0B6"/>
        </w:rPr>
      </w:pPr>
      <w:r w:rsidRPr="00D7758A">
        <w:rPr>
          <w:color w:val="auto"/>
        </w:rPr>
        <w:t>Applied stereotypes:</w:t>
      </w:r>
    </w:p>
    <w:p w14:paraId="50358CE4" w14:textId="77777777" w:rsidR="00EE46D0" w:rsidRPr="00EF122A" w:rsidRDefault="00EE46D0" w:rsidP="00EE46D0">
      <w:pPr>
        <w:spacing w:after="0"/>
        <w:rPr>
          <w:color w:val="7030A0"/>
        </w:rPr>
      </w:pPr>
      <w:r w:rsidRPr="00EF122A">
        <w:rPr>
          <w:color w:val="7030A0"/>
        </w:rPr>
        <w:t>[for (st:Stereotype | dt.getAppliedStereotypes())]&lt;drop/&gt;</w:t>
      </w:r>
    </w:p>
    <w:p w14:paraId="316AEDA2" w14:textId="77777777" w:rsidR="00EE46D0" w:rsidRPr="00525447" w:rsidRDefault="00EE46D0" w:rsidP="004561F6">
      <w:pPr>
        <w:pStyle w:val="Listenabsatz"/>
        <w:numPr>
          <w:ilvl w:val="0"/>
          <w:numId w:val="11"/>
        </w:numPr>
        <w:spacing w:after="0"/>
        <w:contextualSpacing w:val="0"/>
      </w:pPr>
      <w:r>
        <w:t>[st.name/]</w:t>
      </w:r>
    </w:p>
    <w:p w14:paraId="6E2B1B6B" w14:textId="77777777" w:rsidR="00EE46D0" w:rsidRDefault="00EE46D0" w:rsidP="00EE46D0">
      <w:pPr>
        <w:spacing w:after="0"/>
        <w:rPr>
          <w:color w:val="7030A0"/>
        </w:rPr>
      </w:pPr>
      <w:r w:rsidRPr="00EF122A">
        <w:rPr>
          <w:color w:val="7030A0"/>
        </w:rPr>
        <w:t>[/for]&lt;drop/&gt;</w:t>
      </w:r>
    </w:p>
    <w:p w14:paraId="06C7C139" w14:textId="77777777" w:rsidR="00EE46D0" w:rsidRDefault="00EE46D0" w:rsidP="00EE46D0">
      <w:pPr>
        <w:spacing w:after="0"/>
        <w:rPr>
          <w:color w:val="7030A0"/>
        </w:rPr>
      </w:pPr>
      <w:r w:rsidRPr="009F1A57">
        <w:rPr>
          <w:color w:val="7030A0"/>
        </w:rPr>
        <w:lastRenderedPageBreak/>
        <w:t>[if  dt.ownedAttribute-&gt;notEmpty()]&lt;drop/&gt;</w:t>
      </w:r>
    </w:p>
    <w:p w14:paraId="384C6A2B" w14:textId="77777777" w:rsidR="00EE46D0" w:rsidRDefault="00EE46D0" w:rsidP="00EE46D0">
      <w:pPr>
        <w:spacing w:after="0"/>
        <w:rPr>
          <w:color w:val="7030A0"/>
        </w:rPr>
      </w:pPr>
      <w:r>
        <w:rPr>
          <w:color w:val="7030A0"/>
        </w:rPr>
        <w:t>&lt;drop/&gt;</w:t>
      </w:r>
    </w:p>
    <w:p w14:paraId="6691D1E1" w14:textId="39BE2E1E" w:rsidR="00EE46D0" w:rsidRDefault="00EE46D0" w:rsidP="00EE46D0">
      <w:pPr>
        <w:pStyle w:val="Beschriftung"/>
      </w:pPr>
      <w:bookmarkStart w:id="727" w:name="_Toc517250739"/>
      <w:bookmarkStart w:id="728" w:name="_Toc520987303"/>
      <w:r w:rsidRPr="00FB2C35">
        <w:t xml:space="preserve">Table </w:t>
      </w:r>
      <w:r w:rsidR="00ED391E">
        <w:fldChar w:fldCharType="begin"/>
      </w:r>
      <w:r>
        <w:instrText xml:space="preserve"> SEQ Table \* ARABIC </w:instrText>
      </w:r>
      <w:r w:rsidR="00ED391E">
        <w:fldChar w:fldCharType="separate"/>
      </w:r>
      <w:r w:rsidR="00D4118B">
        <w:rPr>
          <w:noProof/>
        </w:rPr>
        <w:t>7</w:t>
      </w:r>
      <w:r w:rsidR="00ED391E">
        <w:fldChar w:fldCharType="end"/>
      </w:r>
      <w:r w:rsidRPr="00FB2C35">
        <w:t xml:space="preserve">: </w:t>
      </w:r>
      <w:r w:rsidRPr="00FB2C35">
        <w:rPr>
          <w:rFonts w:hint="eastAsia"/>
        </w:rPr>
        <w:t>Attributes</w:t>
      </w:r>
      <w:r w:rsidRPr="00FB2C35">
        <w:t xml:space="preserve"> for [dt.name/]</w:t>
      </w:r>
      <w:bookmarkEnd w:id="727"/>
      <w:bookmarkEnd w:id="728"/>
    </w:p>
    <w:p w14:paraId="032D91EA" w14:textId="77777777" w:rsidR="00EE46D0" w:rsidRPr="00EF122A" w:rsidRDefault="00EE46D0" w:rsidP="00EE46D0">
      <w:pPr>
        <w:spacing w:after="0"/>
        <w:rPr>
          <w:color w:val="7030A0"/>
        </w:rPr>
      </w:pPr>
      <w:r w:rsidRPr="00E07BC7">
        <w:rPr>
          <w:rFonts w:cs="Times New Roman"/>
          <w:color w:val="7030A0"/>
          <w:szCs w:val="24"/>
        </w:rPr>
        <w:t>&lt;table&gt;</w:t>
      </w:r>
      <w:r>
        <w:rPr>
          <w:rFonts w:cs="Times New Roman"/>
          <w:color w:val="7030A0"/>
          <w:szCs w:val="24"/>
        </w:rPr>
        <w:t>&lt;drop/&gt;</w:t>
      </w:r>
    </w:p>
    <w:tbl>
      <w:tblPr>
        <w:tblStyle w:val="Tabellenraster"/>
        <w:tblW w:w="0" w:type="auto"/>
        <w:tblLayout w:type="fixed"/>
        <w:tblLook w:val="04A0" w:firstRow="1" w:lastRow="0" w:firstColumn="1" w:lastColumn="0" w:noHBand="0" w:noVBand="1"/>
      </w:tblPr>
      <w:tblGrid>
        <w:gridCol w:w="2320"/>
        <w:gridCol w:w="2126"/>
        <w:gridCol w:w="1134"/>
        <w:gridCol w:w="709"/>
        <w:gridCol w:w="3402"/>
        <w:gridCol w:w="3089"/>
      </w:tblGrid>
      <w:tr w:rsidR="00EE46D0" w:rsidRPr="00D329F2" w14:paraId="6B590F24" w14:textId="77777777" w:rsidTr="00B2404C">
        <w:tc>
          <w:tcPr>
            <w:tcW w:w="2320" w:type="dxa"/>
          </w:tcPr>
          <w:p w14:paraId="06436413" w14:textId="77777777" w:rsidR="00EE46D0" w:rsidRPr="00ED52CB" w:rsidRDefault="00EE46D0" w:rsidP="00B2404C">
            <w:pPr>
              <w:spacing w:after="0"/>
              <w:rPr>
                <w:rFonts w:cs="Times New Roman"/>
                <w:b/>
                <w:sz w:val="16"/>
              </w:rPr>
            </w:pPr>
            <w:r w:rsidRPr="00ED52CB">
              <w:rPr>
                <w:rFonts w:cs="Times New Roman"/>
                <w:b/>
                <w:sz w:val="16"/>
              </w:rPr>
              <w:t>Attribute Name</w:t>
            </w:r>
          </w:p>
        </w:tc>
        <w:tc>
          <w:tcPr>
            <w:tcW w:w="2126" w:type="dxa"/>
          </w:tcPr>
          <w:p w14:paraId="6262EADE" w14:textId="77777777" w:rsidR="00EE46D0" w:rsidRPr="00ED52CB" w:rsidRDefault="00EE46D0" w:rsidP="00B2404C">
            <w:pPr>
              <w:spacing w:after="0"/>
              <w:rPr>
                <w:rFonts w:cs="Times New Roman"/>
                <w:b/>
                <w:sz w:val="16"/>
              </w:rPr>
            </w:pPr>
            <w:r w:rsidRPr="00ED52CB">
              <w:rPr>
                <w:rFonts w:cs="Times New Roman"/>
                <w:b/>
                <w:sz w:val="16"/>
              </w:rPr>
              <w:t>Type</w:t>
            </w:r>
          </w:p>
        </w:tc>
        <w:tc>
          <w:tcPr>
            <w:tcW w:w="1134" w:type="dxa"/>
          </w:tcPr>
          <w:p w14:paraId="07D93FCD" w14:textId="77777777" w:rsidR="00EE46D0" w:rsidRPr="00ED52CB" w:rsidRDefault="00EE46D0" w:rsidP="00B2404C">
            <w:pPr>
              <w:spacing w:after="0"/>
              <w:rPr>
                <w:rFonts w:cs="Times New Roman"/>
                <w:b/>
                <w:sz w:val="16"/>
              </w:rPr>
            </w:pPr>
            <w:r w:rsidRPr="00ED52CB">
              <w:rPr>
                <w:rFonts w:cs="Times New Roman"/>
                <w:b/>
                <w:sz w:val="16"/>
              </w:rPr>
              <w:t>Multiplicity</w:t>
            </w:r>
          </w:p>
        </w:tc>
        <w:tc>
          <w:tcPr>
            <w:tcW w:w="709" w:type="dxa"/>
          </w:tcPr>
          <w:p w14:paraId="34715B03" w14:textId="77777777" w:rsidR="00EE46D0" w:rsidRPr="00ED52CB" w:rsidRDefault="00EE46D0" w:rsidP="00B2404C">
            <w:pPr>
              <w:spacing w:after="0"/>
              <w:rPr>
                <w:rFonts w:cs="Times New Roman"/>
                <w:b/>
                <w:sz w:val="16"/>
              </w:rPr>
            </w:pPr>
            <w:r w:rsidRPr="00ED52CB">
              <w:rPr>
                <w:rFonts w:cs="Times New Roman"/>
                <w:b/>
                <w:sz w:val="16"/>
              </w:rPr>
              <w:t>Access</w:t>
            </w:r>
          </w:p>
        </w:tc>
        <w:tc>
          <w:tcPr>
            <w:tcW w:w="3402" w:type="dxa"/>
          </w:tcPr>
          <w:p w14:paraId="7BBD5D20" w14:textId="77777777" w:rsidR="00EE46D0" w:rsidRPr="00ED52CB" w:rsidRDefault="00EE46D0" w:rsidP="00B2404C">
            <w:pPr>
              <w:spacing w:after="0"/>
              <w:rPr>
                <w:rFonts w:cs="Times New Roman"/>
                <w:b/>
                <w:sz w:val="16"/>
              </w:rPr>
            </w:pPr>
            <w:r w:rsidRPr="00ED52CB">
              <w:rPr>
                <w:rFonts w:cs="Times New Roman"/>
                <w:b/>
                <w:sz w:val="16"/>
              </w:rPr>
              <w:t>Stereotypes</w:t>
            </w:r>
          </w:p>
        </w:tc>
        <w:tc>
          <w:tcPr>
            <w:tcW w:w="3089" w:type="dxa"/>
          </w:tcPr>
          <w:p w14:paraId="2AAA8911" w14:textId="77777777" w:rsidR="00EE46D0" w:rsidRPr="00ED52CB" w:rsidRDefault="00EE46D0" w:rsidP="00B2404C">
            <w:pPr>
              <w:spacing w:after="0"/>
              <w:rPr>
                <w:rFonts w:cs="Times New Roman"/>
                <w:b/>
                <w:sz w:val="16"/>
              </w:rPr>
            </w:pPr>
            <w:r w:rsidRPr="00ED52CB">
              <w:rPr>
                <w:rFonts w:cs="Times New Roman"/>
                <w:b/>
                <w:sz w:val="16"/>
              </w:rPr>
              <w:t>Description</w:t>
            </w:r>
          </w:p>
        </w:tc>
      </w:tr>
    </w:tbl>
    <w:p w14:paraId="52A6BA3C" w14:textId="77777777" w:rsidR="00EE46D0" w:rsidRPr="00EF122A" w:rsidRDefault="00EE46D0" w:rsidP="00EE46D0">
      <w:pPr>
        <w:spacing w:after="0"/>
        <w:rPr>
          <w:rFonts w:cs="Times New Roman"/>
          <w:szCs w:val="24"/>
        </w:rPr>
      </w:pPr>
      <w:r w:rsidRPr="00EF122A">
        <w:rPr>
          <w:bCs/>
          <w:color w:val="7030A0"/>
        </w:rPr>
        <w:t>[for (p:Property|dt.ownedAttribute)]&lt;drop/&gt;</w:t>
      </w:r>
    </w:p>
    <w:tbl>
      <w:tblPr>
        <w:tblStyle w:val="Tabellenraster"/>
        <w:tblW w:w="12802" w:type="dxa"/>
        <w:tblLayout w:type="fixed"/>
        <w:tblLook w:val="04A0" w:firstRow="1" w:lastRow="0" w:firstColumn="1" w:lastColumn="0" w:noHBand="0" w:noVBand="1"/>
      </w:tblPr>
      <w:tblGrid>
        <w:gridCol w:w="2326"/>
        <w:gridCol w:w="2126"/>
        <w:gridCol w:w="1134"/>
        <w:gridCol w:w="736"/>
        <w:gridCol w:w="3330"/>
        <w:gridCol w:w="3150"/>
      </w:tblGrid>
      <w:tr w:rsidR="00EE46D0" w14:paraId="421C4A0E" w14:textId="77777777" w:rsidTr="0010425A">
        <w:trPr>
          <w:tblHeader w:val="0"/>
        </w:trPr>
        <w:tc>
          <w:tcPr>
            <w:tcW w:w="2326" w:type="dxa"/>
          </w:tcPr>
          <w:p w14:paraId="614367D6" w14:textId="77777777" w:rsidR="00EE46D0" w:rsidRPr="00DE56B2" w:rsidRDefault="00EE46D0" w:rsidP="00B2404C">
            <w:pPr>
              <w:rPr>
                <w:sz w:val="16"/>
                <w:szCs w:val="16"/>
              </w:rPr>
            </w:pPr>
            <w:r w:rsidRPr="00DE56B2">
              <w:rPr>
                <w:sz w:val="16"/>
                <w:szCs w:val="16"/>
              </w:rPr>
              <w:t>[p.name/]</w:t>
            </w:r>
          </w:p>
        </w:tc>
        <w:tc>
          <w:tcPr>
            <w:tcW w:w="2126" w:type="dxa"/>
          </w:tcPr>
          <w:p w14:paraId="71F366FD" w14:textId="77777777" w:rsidR="00EE46D0" w:rsidRPr="00DE56B2" w:rsidRDefault="00EE46D0" w:rsidP="00B2404C">
            <w:pPr>
              <w:rPr>
                <w:sz w:val="16"/>
                <w:szCs w:val="16"/>
              </w:rPr>
            </w:pPr>
            <w:r w:rsidRPr="00DE56B2">
              <w:rPr>
                <w:sz w:val="16"/>
                <w:szCs w:val="16"/>
              </w:rPr>
              <w:t>[p.type.name/]</w:t>
            </w:r>
          </w:p>
        </w:tc>
        <w:tc>
          <w:tcPr>
            <w:tcW w:w="1134" w:type="dxa"/>
          </w:tcPr>
          <w:p w14:paraId="21C2E77B" w14:textId="77777777" w:rsidR="00EE46D0" w:rsidRPr="00DE56B2" w:rsidRDefault="00EE46D0" w:rsidP="00B2404C">
            <w:pPr>
              <w:rPr>
                <w:sz w:val="16"/>
                <w:szCs w:val="16"/>
              </w:rPr>
            </w:pPr>
            <w:r w:rsidRPr="00073611">
              <w:rPr>
                <w:color w:val="7030A0"/>
                <w:sz w:val="16"/>
                <w:szCs w:val="16"/>
              </w:rPr>
              <w:t>[if(p.lower=p.upper)]</w:t>
            </w:r>
            <w:r w:rsidRPr="00073611">
              <w:rPr>
                <w:sz w:val="16"/>
                <w:szCs w:val="16"/>
              </w:rPr>
              <w:t>1</w:t>
            </w:r>
            <w:r w:rsidRPr="00073611">
              <w:rPr>
                <w:color w:val="7030A0"/>
                <w:sz w:val="16"/>
                <w:szCs w:val="16"/>
              </w:rPr>
              <w:t>[else]</w:t>
            </w:r>
            <w:r w:rsidRPr="00073611">
              <w:rPr>
                <w:sz w:val="16"/>
                <w:szCs w:val="16"/>
              </w:rPr>
              <w:t>[p.lower/]</w:t>
            </w:r>
            <w:r w:rsidRPr="00DE56B2">
              <w:rPr>
                <w:sz w:val="16"/>
                <w:szCs w:val="16"/>
              </w:rPr>
              <w:t>..</w:t>
            </w:r>
            <w:r w:rsidRPr="00073611">
              <w:rPr>
                <w:color w:val="7030A0"/>
                <w:sz w:val="16"/>
                <w:szCs w:val="16"/>
              </w:rPr>
              <w:t>[if(p.upper=-1)]</w:t>
            </w:r>
            <w:r w:rsidRPr="00073611">
              <w:rPr>
                <w:sz w:val="16"/>
                <w:szCs w:val="16"/>
              </w:rPr>
              <w:t>*</w:t>
            </w:r>
            <w:r w:rsidRPr="00073611">
              <w:rPr>
                <w:color w:val="7030A0"/>
                <w:sz w:val="16"/>
                <w:szCs w:val="16"/>
              </w:rPr>
              <w:t>[else]</w:t>
            </w:r>
            <w:r w:rsidRPr="00073611">
              <w:rPr>
                <w:sz w:val="16"/>
                <w:szCs w:val="16"/>
              </w:rPr>
              <w:t>[p.upper/]</w:t>
            </w:r>
            <w:r w:rsidRPr="00073611">
              <w:rPr>
                <w:color w:val="7030A0"/>
                <w:sz w:val="16"/>
                <w:szCs w:val="16"/>
              </w:rPr>
              <w:t>[/if][/if]</w:t>
            </w:r>
          </w:p>
        </w:tc>
        <w:tc>
          <w:tcPr>
            <w:tcW w:w="736" w:type="dxa"/>
          </w:tcPr>
          <w:p w14:paraId="4D371EFE" w14:textId="77777777" w:rsidR="00EE46D0" w:rsidRPr="00DE56B2" w:rsidRDefault="00EE46D0" w:rsidP="00B2404C">
            <w:pPr>
              <w:rPr>
                <w:sz w:val="16"/>
                <w:szCs w:val="16"/>
              </w:rPr>
            </w:pPr>
            <w:r w:rsidRPr="00073611">
              <w:rPr>
                <w:color w:val="7030A0"/>
                <w:sz w:val="16"/>
                <w:szCs w:val="16"/>
              </w:rPr>
              <w:t>[if(not(p.isReadOnly))]</w:t>
            </w:r>
            <w:r w:rsidRPr="00DE56B2">
              <w:rPr>
                <w:sz w:val="16"/>
                <w:szCs w:val="16"/>
              </w:rPr>
              <w:t>RW</w:t>
            </w:r>
            <w:r w:rsidRPr="00073611">
              <w:rPr>
                <w:color w:val="7030A0"/>
                <w:sz w:val="16"/>
                <w:szCs w:val="16"/>
              </w:rPr>
              <w:t>[else]</w:t>
            </w:r>
            <w:r w:rsidRPr="00DE56B2">
              <w:rPr>
                <w:sz w:val="16"/>
                <w:szCs w:val="16"/>
              </w:rPr>
              <w:t>R</w:t>
            </w:r>
            <w:r w:rsidRPr="00073611">
              <w:rPr>
                <w:color w:val="7030A0"/>
                <w:sz w:val="16"/>
                <w:szCs w:val="16"/>
              </w:rPr>
              <w:t>[/if]</w:t>
            </w:r>
          </w:p>
        </w:tc>
        <w:tc>
          <w:tcPr>
            <w:tcW w:w="3330" w:type="dxa"/>
          </w:tcPr>
          <w:p w14:paraId="56ACD0C9" w14:textId="77777777" w:rsidR="00305F8E" w:rsidRDefault="00305F8E" w:rsidP="00305F8E">
            <w:pPr>
              <w:spacing w:after="0"/>
              <w:rPr>
                <w:color w:val="7030A0"/>
                <w:sz w:val="16"/>
                <w:szCs w:val="16"/>
              </w:rPr>
            </w:pPr>
            <w:r w:rsidRPr="00073611">
              <w:rPr>
                <w:color w:val="7030A0"/>
                <w:sz w:val="16"/>
                <w:szCs w:val="16"/>
              </w:rPr>
              <w:t>[for (st:Stereotype | p.getAppliedStereotypes())]&lt;drop/&gt;</w:t>
            </w:r>
          </w:p>
          <w:p w14:paraId="3ED2990B" w14:textId="77777777" w:rsidR="00305F8E" w:rsidRPr="00073611" w:rsidRDefault="00305F8E" w:rsidP="00305F8E">
            <w:pPr>
              <w:spacing w:after="0"/>
              <w:rPr>
                <w:color w:val="7030A0"/>
                <w:sz w:val="16"/>
                <w:szCs w:val="16"/>
              </w:rPr>
            </w:pPr>
            <w:r>
              <w:rPr>
                <w:sz w:val="16"/>
                <w:szCs w:val="16"/>
              </w:rPr>
              <w:t>[st.name/]</w:t>
            </w:r>
          </w:p>
          <w:p w14:paraId="304615A9" w14:textId="77777777" w:rsidR="00305F8E" w:rsidRPr="00073611" w:rsidRDefault="00305F8E" w:rsidP="00305F8E">
            <w:pPr>
              <w:spacing w:after="0"/>
              <w:rPr>
                <w:color w:val="7030A0"/>
                <w:sz w:val="16"/>
                <w:szCs w:val="16"/>
              </w:rPr>
            </w:pPr>
            <w:r w:rsidRPr="00073611">
              <w:rPr>
                <w:color w:val="7030A0"/>
                <w:sz w:val="16"/>
                <w:szCs w:val="16"/>
              </w:rPr>
              <w:t>[for(oa:Property|st.ownedAttribute)]&lt;drop/&gt;</w:t>
            </w:r>
          </w:p>
          <w:p w14:paraId="0BB9C5FF"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key</w:t>
            </w:r>
            <w:r w:rsidRPr="00073611">
              <w:rPr>
                <w:color w:val="7030A0"/>
                <w:sz w:val="16"/>
                <w:szCs w:val="16"/>
              </w:rPr>
              <w:t>')]</w:t>
            </w:r>
            <w:r>
              <w:rPr>
                <w:color w:val="7030A0"/>
                <w:sz w:val="16"/>
                <w:szCs w:val="16"/>
              </w:rPr>
              <w:t>partOfObjectKey</w:t>
            </w:r>
            <w:r w:rsidRPr="00DE56B2">
              <w:rPr>
                <w:sz w:val="16"/>
                <w:szCs w:val="16"/>
              </w:rPr>
              <w:t>: [p.getValue(st, oa.name).oclAsType(</w:t>
            </w:r>
            <w:r>
              <w:rPr>
                <w:sz w:val="16"/>
                <w:szCs w:val="16"/>
              </w:rPr>
              <w:t>Integer</w:t>
            </w:r>
            <w:r w:rsidRPr="00DE56B2">
              <w:rPr>
                <w:sz w:val="16"/>
                <w:szCs w:val="16"/>
              </w:rPr>
              <w:t>)/]</w:t>
            </w:r>
          </w:p>
          <w:p w14:paraId="70ED73B1"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607C4602"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oa.name.contains('attribute')]</w:t>
            </w:r>
            <w:r w:rsidRPr="00DE56B2">
              <w:rPr>
                <w:sz w:val="16"/>
                <w:szCs w:val="16"/>
              </w:rPr>
              <w:t>AVC: [p.getValue(st, oa.name).oclAsType(EnumerationLiteral).name/]</w:t>
            </w:r>
          </w:p>
          <w:p w14:paraId="1A96AC8C"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216626F7"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oa.name.contains('invariant')]</w:t>
            </w:r>
            <w:r>
              <w:rPr>
                <w:sz w:val="16"/>
                <w:szCs w:val="16"/>
              </w:rPr>
              <w:t>isInvaria</w:t>
            </w:r>
            <w:r w:rsidRPr="00DE56B2">
              <w:rPr>
                <w:sz w:val="16"/>
                <w:szCs w:val="16"/>
              </w:rPr>
              <w:t>nt: [p.getValue(st, oa.name).oclAsType(Boolean)/]</w:t>
            </w:r>
          </w:p>
          <w:p w14:paraId="66F19CBB"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5E16AB51"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oa.name.contains('value')]</w:t>
            </w:r>
            <w:r w:rsidRPr="00DE56B2">
              <w:rPr>
                <w:sz w:val="16"/>
                <w:szCs w:val="16"/>
              </w:rPr>
              <w:t xml:space="preserve">valueRange: </w:t>
            </w:r>
            <w:r w:rsidRPr="00073611">
              <w:rPr>
                <w:color w:val="7030A0"/>
                <w:sz w:val="16"/>
                <w:szCs w:val="16"/>
              </w:rPr>
              <w:t>[if (not p.getValue(st, oa.name).oclIsUndefined())]</w:t>
            </w:r>
            <w:r w:rsidRPr="00DE56B2">
              <w:rPr>
                <w:sz w:val="16"/>
                <w:szCs w:val="16"/>
              </w:rPr>
              <w:t>[p.getValue(st, oa.name).oclAsType(String)/]</w:t>
            </w:r>
            <w:r w:rsidRPr="00073611">
              <w:rPr>
                <w:color w:val="7030A0"/>
                <w:sz w:val="16"/>
                <w:szCs w:val="16"/>
              </w:rPr>
              <w:t xml:space="preserve">[else] </w:t>
            </w:r>
            <w:r>
              <w:rPr>
                <w:sz w:val="16"/>
                <w:szCs w:val="16"/>
              </w:rPr>
              <w:t>no range constraint</w:t>
            </w:r>
            <w:r w:rsidRPr="00DE56B2">
              <w:rPr>
                <w:sz w:val="16"/>
                <w:szCs w:val="16"/>
              </w:rPr>
              <w:t xml:space="preserve"> </w:t>
            </w:r>
            <w:r w:rsidRPr="00073611">
              <w:rPr>
                <w:color w:val="7030A0"/>
                <w:sz w:val="16"/>
                <w:szCs w:val="16"/>
              </w:rPr>
              <w:t>[/if]</w:t>
            </w:r>
          </w:p>
          <w:p w14:paraId="26B72628"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5B3F9D4D"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length</w:t>
            </w:r>
            <w:r w:rsidRPr="00073611">
              <w:rPr>
                <w:color w:val="7030A0"/>
                <w:sz w:val="16"/>
                <w:szCs w:val="16"/>
              </w:rPr>
              <w:t>')]</w:t>
            </w:r>
            <w:r>
              <w:rPr>
                <w:color w:val="7030A0"/>
                <w:sz w:val="16"/>
                <w:szCs w:val="16"/>
              </w:rPr>
              <w:t>bitLength</w:t>
            </w:r>
            <w:r w:rsidRPr="00DE56B2">
              <w:rPr>
                <w:sz w:val="16"/>
                <w:szCs w:val="16"/>
              </w:rPr>
              <w:t>: [p.getValue(st, oa.name).oclAsType(EnumerationLiteral).name/]</w:t>
            </w:r>
          </w:p>
          <w:p w14:paraId="32828BD5"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553B43B1"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unsigned</w:t>
            </w:r>
            <w:r w:rsidRPr="00073611">
              <w:rPr>
                <w:color w:val="7030A0"/>
                <w:sz w:val="16"/>
                <w:szCs w:val="16"/>
              </w:rPr>
              <w:t>')]</w:t>
            </w:r>
            <w:r>
              <w:rPr>
                <w:color w:val="7030A0"/>
                <w:sz w:val="16"/>
                <w:szCs w:val="16"/>
              </w:rPr>
              <w:t>unsigned</w:t>
            </w:r>
            <w:r w:rsidRPr="00DE56B2">
              <w:rPr>
                <w:sz w:val="16"/>
                <w:szCs w:val="16"/>
              </w:rPr>
              <w:t>: [p.getValue(st, oa.name).oclAsType(Boolean)/]</w:t>
            </w:r>
          </w:p>
          <w:p w14:paraId="5DA0CAEB"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7C958F9B"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encoding</w:t>
            </w:r>
            <w:r w:rsidRPr="00073611">
              <w:rPr>
                <w:color w:val="7030A0"/>
                <w:sz w:val="16"/>
                <w:szCs w:val="16"/>
              </w:rPr>
              <w:t>')]</w:t>
            </w:r>
            <w:r>
              <w:rPr>
                <w:color w:val="7030A0"/>
                <w:sz w:val="16"/>
                <w:szCs w:val="16"/>
              </w:rPr>
              <w:t>encoding</w:t>
            </w:r>
            <w:r w:rsidRPr="00DE56B2">
              <w:rPr>
                <w:sz w:val="16"/>
                <w:szCs w:val="16"/>
              </w:rPr>
              <w:t>: [p.getValue(st, oa.name).oclAsType(EnumerationLiteral).name/]</w:t>
            </w:r>
          </w:p>
          <w:p w14:paraId="10B31F47"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42C3A4E9"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counter</w:t>
            </w:r>
            <w:r w:rsidRPr="00073611">
              <w:rPr>
                <w:color w:val="7030A0"/>
                <w:sz w:val="16"/>
                <w:szCs w:val="16"/>
              </w:rPr>
              <w:t>')]</w:t>
            </w:r>
            <w:r>
              <w:rPr>
                <w:color w:val="7030A0"/>
                <w:sz w:val="16"/>
                <w:szCs w:val="16"/>
              </w:rPr>
              <w:t>counter</w:t>
            </w:r>
            <w:r w:rsidRPr="00DE56B2">
              <w:rPr>
                <w:sz w:val="16"/>
                <w:szCs w:val="16"/>
              </w:rPr>
              <w:t xml:space="preserve">: [p.getValue(st, </w:t>
            </w:r>
            <w:r w:rsidRPr="00DE56B2">
              <w:rPr>
                <w:sz w:val="16"/>
                <w:szCs w:val="16"/>
              </w:rPr>
              <w:lastRenderedPageBreak/>
              <w:t>oa.name).oclAsType(EnumerationLiteral).name/]</w:t>
            </w:r>
          </w:p>
          <w:p w14:paraId="669A485F"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47D75A86"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w:t>
            </w:r>
            <w:r>
              <w:rPr>
                <w:color w:val="7030A0"/>
                <w:sz w:val="16"/>
                <w:szCs w:val="16"/>
              </w:rPr>
              <w:t>unit</w:t>
            </w:r>
            <w:r w:rsidRPr="00073611">
              <w:rPr>
                <w:color w:val="7030A0"/>
                <w:sz w:val="16"/>
                <w:szCs w:val="16"/>
              </w:rPr>
              <w:t>')]</w:t>
            </w:r>
            <w:r>
              <w:rPr>
                <w:color w:val="7030A0"/>
                <w:sz w:val="16"/>
                <w:szCs w:val="16"/>
              </w:rPr>
              <w:t>unit</w:t>
            </w:r>
            <w:r w:rsidRPr="00DE56B2">
              <w:rPr>
                <w:sz w:val="16"/>
                <w:szCs w:val="16"/>
              </w:rPr>
              <w:t xml:space="preserve">: </w:t>
            </w:r>
            <w:r w:rsidRPr="00073611">
              <w:rPr>
                <w:color w:val="7030A0"/>
                <w:sz w:val="16"/>
                <w:szCs w:val="16"/>
              </w:rPr>
              <w:t>[if (not p.getValue(st, oa.name).oclIsUndefined())]</w:t>
            </w:r>
            <w:r w:rsidRPr="00DE56B2">
              <w:rPr>
                <w:sz w:val="16"/>
                <w:szCs w:val="16"/>
              </w:rPr>
              <w:t>[p.getValue(st, oa.name).oclAsType(String)/]</w:t>
            </w:r>
            <w:r w:rsidRPr="00073611">
              <w:rPr>
                <w:color w:val="7030A0"/>
                <w:sz w:val="16"/>
                <w:szCs w:val="16"/>
              </w:rPr>
              <w:t xml:space="preserve">[else] </w:t>
            </w:r>
            <w:r>
              <w:rPr>
                <w:sz w:val="16"/>
                <w:szCs w:val="16"/>
              </w:rPr>
              <w:t>no unit defined</w:t>
            </w:r>
            <w:r w:rsidRPr="00DE56B2">
              <w:rPr>
                <w:sz w:val="16"/>
                <w:szCs w:val="16"/>
              </w:rPr>
              <w:t xml:space="preserve"> </w:t>
            </w:r>
            <w:r w:rsidRPr="00073611">
              <w:rPr>
                <w:color w:val="7030A0"/>
                <w:sz w:val="16"/>
                <w:szCs w:val="16"/>
              </w:rPr>
              <w:t>[/if]</w:t>
            </w:r>
          </w:p>
          <w:p w14:paraId="2BB8A3BE"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656E7A6D" w14:textId="77777777" w:rsidR="0010425A"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oa.name.contains('support')]</w:t>
            </w:r>
            <w:r>
              <w:rPr>
                <w:sz w:val="16"/>
                <w:szCs w:val="16"/>
              </w:rPr>
              <w:t xml:space="preserve">support: </w:t>
            </w:r>
            <w:r w:rsidRPr="00DE56B2">
              <w:rPr>
                <w:sz w:val="16"/>
                <w:szCs w:val="16"/>
              </w:rPr>
              <w:t>[p.getValue(st, oa.name).oclAsType(EnumerationLiteral).name/]</w:t>
            </w:r>
          </w:p>
          <w:p w14:paraId="5A5B8F99"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05A0BEEC" w14:textId="77777777" w:rsidR="0010425A" w:rsidRPr="00073611" w:rsidRDefault="0010425A" w:rsidP="004561F6">
            <w:pPr>
              <w:pStyle w:val="Listenabsatz"/>
              <w:numPr>
                <w:ilvl w:val="0"/>
                <w:numId w:val="11"/>
              </w:numPr>
              <w:spacing w:after="0"/>
              <w:ind w:left="176" w:hanging="142"/>
              <w:rPr>
                <w:sz w:val="16"/>
                <w:szCs w:val="16"/>
              </w:rPr>
            </w:pPr>
            <w:r w:rsidRPr="00073611">
              <w:rPr>
                <w:color w:val="7030A0"/>
                <w:sz w:val="16"/>
                <w:szCs w:val="16"/>
              </w:rPr>
              <w:t>[if oa.name.contains('condition')][if (not p.getValue(st, oa.name).oclIsUndefined())]</w:t>
            </w:r>
            <w:r w:rsidRPr="00DE56B2">
              <w:rPr>
                <w:sz w:val="16"/>
                <w:szCs w:val="16"/>
              </w:rPr>
              <w:t>condition:[p.getValue(st, oa.name).oclAsType(String)/]</w:t>
            </w:r>
            <w:r w:rsidRPr="00073611">
              <w:rPr>
                <w:color w:val="7030A0"/>
                <w:sz w:val="16"/>
                <w:szCs w:val="16"/>
              </w:rPr>
              <w:t>[else] &lt;drop/&gt; [/if]</w:t>
            </w:r>
          </w:p>
          <w:p w14:paraId="02C90B27" w14:textId="77777777" w:rsidR="0010425A" w:rsidRPr="00073611" w:rsidRDefault="0010425A" w:rsidP="0010425A">
            <w:pPr>
              <w:spacing w:after="0"/>
              <w:ind w:left="34"/>
              <w:contextualSpacing/>
              <w:rPr>
                <w:color w:val="7030A0"/>
                <w:sz w:val="16"/>
                <w:szCs w:val="16"/>
              </w:rPr>
            </w:pPr>
            <w:r w:rsidRPr="00073611">
              <w:rPr>
                <w:color w:val="7030A0"/>
                <w:sz w:val="16"/>
                <w:szCs w:val="16"/>
              </w:rPr>
              <w:t>[else]&lt;drop/&gt;</w:t>
            </w:r>
          </w:p>
          <w:p w14:paraId="75BD791C" w14:textId="77777777" w:rsidR="0010425A" w:rsidRDefault="0010425A" w:rsidP="0010425A">
            <w:pPr>
              <w:spacing w:after="0"/>
              <w:contextualSpacing/>
              <w:rPr>
                <w:color w:val="7030A0"/>
                <w:sz w:val="16"/>
                <w:szCs w:val="16"/>
              </w:rPr>
            </w:pPr>
            <w:r>
              <w:rPr>
                <w:color w:val="7030A0"/>
                <w:sz w:val="16"/>
                <w:szCs w:val="16"/>
              </w:rPr>
              <w:t>[/if]&lt;drop/&gt;</w:t>
            </w:r>
          </w:p>
          <w:p w14:paraId="00DC0BE2" w14:textId="77777777" w:rsidR="0010425A" w:rsidRDefault="0010425A" w:rsidP="0010425A">
            <w:pPr>
              <w:spacing w:after="0"/>
              <w:contextualSpacing/>
              <w:rPr>
                <w:color w:val="7030A0"/>
                <w:sz w:val="16"/>
                <w:szCs w:val="16"/>
              </w:rPr>
            </w:pPr>
            <w:r>
              <w:rPr>
                <w:color w:val="7030A0"/>
                <w:sz w:val="16"/>
                <w:szCs w:val="16"/>
              </w:rPr>
              <w:t>[/if]&lt;drop/&gt;</w:t>
            </w:r>
          </w:p>
          <w:p w14:paraId="14C08617" w14:textId="77777777" w:rsidR="0010425A" w:rsidRDefault="0010425A" w:rsidP="0010425A">
            <w:pPr>
              <w:spacing w:after="0"/>
              <w:contextualSpacing/>
              <w:rPr>
                <w:color w:val="7030A0"/>
                <w:sz w:val="16"/>
                <w:szCs w:val="16"/>
              </w:rPr>
            </w:pPr>
            <w:r>
              <w:rPr>
                <w:color w:val="7030A0"/>
                <w:sz w:val="16"/>
                <w:szCs w:val="16"/>
              </w:rPr>
              <w:t>[/if]&lt;drop/&gt;</w:t>
            </w:r>
          </w:p>
          <w:p w14:paraId="38E4E18C" w14:textId="77777777" w:rsidR="0010425A" w:rsidRDefault="0010425A" w:rsidP="0010425A">
            <w:pPr>
              <w:spacing w:after="0"/>
              <w:contextualSpacing/>
              <w:rPr>
                <w:color w:val="7030A0"/>
                <w:sz w:val="16"/>
                <w:szCs w:val="16"/>
              </w:rPr>
            </w:pPr>
            <w:r>
              <w:rPr>
                <w:color w:val="7030A0"/>
                <w:sz w:val="16"/>
                <w:szCs w:val="16"/>
              </w:rPr>
              <w:t>[/if]&lt;drop/&gt;</w:t>
            </w:r>
          </w:p>
          <w:p w14:paraId="3FAD77E3" w14:textId="77777777" w:rsidR="0010425A" w:rsidRDefault="0010425A" w:rsidP="0010425A">
            <w:pPr>
              <w:spacing w:after="0"/>
              <w:contextualSpacing/>
              <w:rPr>
                <w:color w:val="7030A0"/>
                <w:sz w:val="16"/>
                <w:szCs w:val="16"/>
              </w:rPr>
            </w:pPr>
            <w:r>
              <w:rPr>
                <w:color w:val="7030A0"/>
                <w:sz w:val="16"/>
                <w:szCs w:val="16"/>
              </w:rPr>
              <w:t>[/if]&lt;drop/&gt;</w:t>
            </w:r>
          </w:p>
          <w:p w14:paraId="7CDD0E49" w14:textId="77777777" w:rsidR="0010425A" w:rsidRDefault="0010425A" w:rsidP="0010425A">
            <w:pPr>
              <w:spacing w:after="0"/>
              <w:contextualSpacing/>
              <w:rPr>
                <w:color w:val="7030A0"/>
                <w:sz w:val="16"/>
                <w:szCs w:val="16"/>
              </w:rPr>
            </w:pPr>
            <w:r>
              <w:rPr>
                <w:color w:val="7030A0"/>
                <w:sz w:val="16"/>
                <w:szCs w:val="16"/>
              </w:rPr>
              <w:t>[/if]&lt;drop/&gt;</w:t>
            </w:r>
          </w:p>
          <w:p w14:paraId="477A0A05" w14:textId="77777777" w:rsidR="0010425A" w:rsidRDefault="0010425A" w:rsidP="0010425A">
            <w:pPr>
              <w:spacing w:after="0"/>
              <w:contextualSpacing/>
              <w:rPr>
                <w:color w:val="7030A0"/>
                <w:sz w:val="16"/>
                <w:szCs w:val="16"/>
              </w:rPr>
            </w:pPr>
            <w:r>
              <w:rPr>
                <w:color w:val="7030A0"/>
                <w:sz w:val="16"/>
                <w:szCs w:val="16"/>
              </w:rPr>
              <w:t>[/if]&lt;drop/&gt;</w:t>
            </w:r>
          </w:p>
          <w:p w14:paraId="2FDF3344" w14:textId="77777777" w:rsidR="0010425A" w:rsidRDefault="0010425A" w:rsidP="0010425A">
            <w:pPr>
              <w:spacing w:after="0"/>
              <w:contextualSpacing/>
              <w:rPr>
                <w:color w:val="7030A0"/>
                <w:sz w:val="16"/>
                <w:szCs w:val="16"/>
              </w:rPr>
            </w:pPr>
            <w:r>
              <w:rPr>
                <w:color w:val="7030A0"/>
                <w:sz w:val="16"/>
                <w:szCs w:val="16"/>
              </w:rPr>
              <w:t>[/if]&lt;drop/&gt;</w:t>
            </w:r>
          </w:p>
          <w:p w14:paraId="20BE7C31" w14:textId="77777777" w:rsidR="0010425A" w:rsidRDefault="0010425A" w:rsidP="0010425A">
            <w:pPr>
              <w:spacing w:after="0"/>
              <w:contextualSpacing/>
              <w:rPr>
                <w:color w:val="7030A0"/>
                <w:sz w:val="16"/>
                <w:szCs w:val="16"/>
              </w:rPr>
            </w:pPr>
            <w:r>
              <w:rPr>
                <w:color w:val="7030A0"/>
                <w:sz w:val="16"/>
                <w:szCs w:val="16"/>
              </w:rPr>
              <w:t>[/if]&lt;drop/&gt;</w:t>
            </w:r>
          </w:p>
          <w:p w14:paraId="46AF1807" w14:textId="77777777" w:rsidR="0010425A" w:rsidRDefault="0010425A" w:rsidP="0010425A">
            <w:pPr>
              <w:spacing w:after="0"/>
              <w:contextualSpacing/>
              <w:rPr>
                <w:color w:val="7030A0"/>
                <w:sz w:val="16"/>
                <w:szCs w:val="16"/>
              </w:rPr>
            </w:pPr>
            <w:r>
              <w:rPr>
                <w:color w:val="7030A0"/>
                <w:sz w:val="16"/>
                <w:szCs w:val="16"/>
              </w:rPr>
              <w:t>[/if]&lt;drop/&gt;</w:t>
            </w:r>
          </w:p>
          <w:p w14:paraId="46398F2C" w14:textId="77777777" w:rsidR="0010425A" w:rsidRPr="00073611" w:rsidRDefault="0010425A" w:rsidP="0010425A">
            <w:pPr>
              <w:spacing w:after="0"/>
              <w:contextualSpacing/>
              <w:rPr>
                <w:color w:val="7030A0"/>
                <w:sz w:val="16"/>
                <w:szCs w:val="16"/>
              </w:rPr>
            </w:pPr>
            <w:r w:rsidRPr="00DE56B2">
              <w:rPr>
                <w:sz w:val="16"/>
                <w:szCs w:val="16"/>
              </w:rPr>
              <w:t>[</w:t>
            </w:r>
            <w:r w:rsidRPr="00073611">
              <w:rPr>
                <w:color w:val="7030A0"/>
                <w:sz w:val="16"/>
                <w:szCs w:val="16"/>
              </w:rPr>
              <w:t>/if]&lt;drop/&gt;</w:t>
            </w:r>
          </w:p>
          <w:p w14:paraId="29366187" w14:textId="77777777" w:rsidR="0010425A" w:rsidRPr="00073611" w:rsidRDefault="0010425A" w:rsidP="0010425A">
            <w:pPr>
              <w:spacing w:after="0"/>
              <w:contextualSpacing/>
              <w:rPr>
                <w:color w:val="7030A0"/>
                <w:sz w:val="16"/>
                <w:szCs w:val="16"/>
              </w:rPr>
            </w:pPr>
            <w:r w:rsidRPr="00073611">
              <w:rPr>
                <w:color w:val="7030A0"/>
                <w:sz w:val="16"/>
                <w:szCs w:val="16"/>
              </w:rPr>
              <w:t>[/for]&lt;drop/&gt;</w:t>
            </w:r>
          </w:p>
          <w:p w14:paraId="26484A04" w14:textId="77777777" w:rsidR="00EE46D0" w:rsidRPr="00DE56B2" w:rsidRDefault="0010425A" w:rsidP="0010425A">
            <w:pPr>
              <w:rPr>
                <w:sz w:val="16"/>
                <w:szCs w:val="16"/>
              </w:rPr>
            </w:pPr>
            <w:r w:rsidRPr="00073611">
              <w:rPr>
                <w:color w:val="7030A0"/>
                <w:sz w:val="16"/>
                <w:szCs w:val="16"/>
              </w:rPr>
              <w:t>[/for]&lt;drop/&gt;</w:t>
            </w:r>
          </w:p>
        </w:tc>
        <w:tc>
          <w:tcPr>
            <w:tcW w:w="3150" w:type="dxa"/>
          </w:tcPr>
          <w:p w14:paraId="3E4C4A5A" w14:textId="77777777" w:rsidR="00EE46D0" w:rsidRDefault="00EE46D0" w:rsidP="00B2404C">
            <w:pPr>
              <w:spacing w:after="0"/>
              <w:rPr>
                <w:color w:val="7030A0"/>
                <w:sz w:val="16"/>
                <w:szCs w:val="16"/>
              </w:rPr>
            </w:pPr>
            <w:r w:rsidRPr="00EF122A">
              <w:rPr>
                <w:color w:val="7030A0"/>
                <w:sz w:val="16"/>
                <w:szCs w:val="16"/>
              </w:rPr>
              <w:lastRenderedPageBreak/>
              <w:t>[for (c:Com</w:t>
            </w:r>
            <w:r>
              <w:rPr>
                <w:color w:val="7030A0"/>
                <w:sz w:val="16"/>
                <w:szCs w:val="16"/>
              </w:rPr>
              <w:t>ment | p.ownedComment)] &lt;drop/&gt;</w:t>
            </w:r>
          </w:p>
          <w:p w14:paraId="0FCD42CE" w14:textId="77777777" w:rsidR="00EE46D0" w:rsidRDefault="00EE46D0" w:rsidP="00B2404C">
            <w:pPr>
              <w:spacing w:after="0"/>
              <w:rPr>
                <w:color w:val="7030A0"/>
                <w:sz w:val="16"/>
                <w:szCs w:val="16"/>
              </w:rPr>
            </w:pPr>
            <w:r>
              <w:rPr>
                <w:sz w:val="16"/>
                <w:szCs w:val="16"/>
              </w:rPr>
              <w:t>[c._body.clean()/]</w:t>
            </w:r>
          </w:p>
          <w:p w14:paraId="50887FB9" w14:textId="77777777" w:rsidR="00EE46D0" w:rsidRDefault="00EE46D0" w:rsidP="00B2404C">
            <w:pPr>
              <w:spacing w:after="0"/>
              <w:rPr>
                <w:color w:val="7030A0"/>
                <w:sz w:val="16"/>
                <w:szCs w:val="16"/>
              </w:rPr>
            </w:pPr>
            <w:r w:rsidRPr="00EF122A">
              <w:rPr>
                <w:color w:val="7030A0"/>
                <w:sz w:val="16"/>
                <w:szCs w:val="16"/>
              </w:rPr>
              <w:t>[/for]</w:t>
            </w:r>
          </w:p>
          <w:p w14:paraId="1F98C077" w14:textId="77777777" w:rsidR="00EE46D0" w:rsidRPr="00073611" w:rsidRDefault="00EE46D0" w:rsidP="00B2404C">
            <w:pPr>
              <w:spacing w:after="0"/>
              <w:contextualSpacing/>
              <w:rPr>
                <w:color w:val="7030A0"/>
                <w:sz w:val="16"/>
                <w:szCs w:val="16"/>
              </w:rPr>
            </w:pPr>
          </w:p>
        </w:tc>
      </w:tr>
    </w:tbl>
    <w:p w14:paraId="5251D719" w14:textId="77777777" w:rsidR="00EE46D0" w:rsidRDefault="00EE46D0" w:rsidP="00EE46D0">
      <w:pPr>
        <w:spacing w:after="0"/>
        <w:rPr>
          <w:color w:val="7030A0"/>
        </w:rPr>
      </w:pPr>
      <w:r>
        <w:rPr>
          <w:color w:val="7030A0"/>
        </w:rPr>
        <w:t>[/for]&lt;drop/&gt;</w:t>
      </w:r>
    </w:p>
    <w:p w14:paraId="28B5B605" w14:textId="77777777" w:rsidR="00EE46D0" w:rsidRDefault="00EE46D0" w:rsidP="00EE46D0">
      <w:pPr>
        <w:spacing w:after="0"/>
        <w:rPr>
          <w:color w:val="7030A0"/>
        </w:rPr>
      </w:pPr>
      <w:r>
        <w:rPr>
          <w:color w:val="7030A0"/>
        </w:rPr>
        <w:t>&lt;/table&gt;&lt;drop/&gt;</w:t>
      </w:r>
    </w:p>
    <w:p w14:paraId="5E14B2C9" w14:textId="77777777" w:rsidR="00EE46D0" w:rsidRDefault="00EE46D0" w:rsidP="00EE46D0">
      <w:pPr>
        <w:spacing w:after="0"/>
        <w:rPr>
          <w:color w:val="7030A0"/>
        </w:rPr>
      </w:pPr>
      <w:r>
        <w:rPr>
          <w:color w:val="7030A0"/>
        </w:rPr>
        <w:t>[else][/if]&lt;drop/&gt;</w:t>
      </w:r>
    </w:p>
    <w:p w14:paraId="5B1BA21C" w14:textId="77777777" w:rsidR="00EE46D0" w:rsidRDefault="00EE46D0" w:rsidP="00EE46D0">
      <w:pPr>
        <w:spacing w:after="0"/>
        <w:rPr>
          <w:color w:val="7030A0"/>
        </w:rPr>
      </w:pPr>
      <w:r w:rsidRPr="00A971E7">
        <w:rPr>
          <w:color w:val="7030A0"/>
        </w:rPr>
        <w:t>&lt;/fragment&gt;</w:t>
      </w:r>
      <w:r>
        <w:rPr>
          <w:color w:val="7030A0"/>
        </w:rPr>
        <w:t>&lt;drop/&gt;</w:t>
      </w:r>
    </w:p>
    <w:p w14:paraId="4E26E4E3" w14:textId="77777777" w:rsidR="009024A7" w:rsidRPr="00782D72" w:rsidRDefault="009024A7" w:rsidP="00782D72"/>
    <w:p w14:paraId="4527B4B4" w14:textId="77777777" w:rsidR="00AA179F" w:rsidRDefault="00AA179F" w:rsidP="00C7626A">
      <w:pPr>
        <w:pStyle w:val="berschrift4"/>
      </w:pPr>
      <w:bookmarkStart w:id="729" w:name="_Toc511379206"/>
      <w:r>
        <w:t xml:space="preserve">Insert </w:t>
      </w:r>
      <w:r w:rsidR="00782D72">
        <w:t>E</w:t>
      </w:r>
      <w:r>
        <w:t xml:space="preserve">nums </w:t>
      </w:r>
      <w:r w:rsidR="00782D72">
        <w:t xml:space="preserve">Fragment </w:t>
      </w:r>
      <w:r>
        <w:t>(DD only)</w:t>
      </w:r>
      <w:bookmarkEnd w:id="729"/>
    </w:p>
    <w:p w14:paraId="1F4C27DF" w14:textId="77777777" w:rsidR="00782D72" w:rsidRDefault="00782D72" w:rsidP="00782D72"/>
    <w:p w14:paraId="47A25E9E" w14:textId="77777777" w:rsidR="00EE46D0" w:rsidRDefault="00EE46D0" w:rsidP="00EE46D0">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3B14AD9D" w14:textId="77777777" w:rsidR="0088218E" w:rsidRPr="007E63CB" w:rsidRDefault="0088218E" w:rsidP="0088218E">
      <w:pPr>
        <w:spacing w:before="280" w:after="120"/>
        <w:rPr>
          <w:rFonts w:asciiTheme="majorHAnsi" w:eastAsiaTheme="majorEastAsia" w:hAnsiTheme="majorHAnsi" w:cstheme="majorBidi"/>
          <w:b/>
          <w:bCs/>
          <w:sz w:val="20"/>
          <w:szCs w:val="20"/>
        </w:rPr>
      </w:pPr>
      <w:bookmarkStart w:id="730" w:name="_Toc457510586"/>
      <w:r>
        <w:rPr>
          <w:rFonts w:asciiTheme="majorHAnsi" w:eastAsiaTheme="majorEastAsia" w:hAnsiTheme="majorHAnsi" w:cstheme="majorBidi"/>
          <w:b/>
          <w:bCs/>
          <w:sz w:val="20"/>
          <w:szCs w:val="20"/>
        </w:rPr>
        <w:lastRenderedPageBreak/>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w:t>
      </w:r>
      <w:r>
        <w:rPr>
          <w:rFonts w:asciiTheme="majorHAnsi" w:eastAsiaTheme="majorEastAsia" w:hAnsiTheme="majorHAnsi" w:cstheme="majorBidi"/>
          <w:b/>
          <w:bCs/>
          <w:sz w:val="20"/>
          <w:szCs w:val="20"/>
        </w:rPr>
        <w:t>dt</w:t>
      </w:r>
      <w:r w:rsidRPr="007E63CB">
        <w:rPr>
          <w:rFonts w:asciiTheme="majorHAnsi" w:eastAsiaTheme="majorEastAsia" w:hAnsiTheme="majorHAnsi" w:cstheme="majorBidi"/>
          <w:b/>
          <w:bCs/>
          <w:sz w:val="20"/>
          <w:szCs w:val="20"/>
        </w:rPr>
        <w:t>.name/]</w:t>
      </w:r>
    </w:p>
    <w:bookmarkEnd w:id="730"/>
    <w:p w14:paraId="23552E30" w14:textId="77777777" w:rsidR="00EE46D0" w:rsidRPr="00DE259A" w:rsidRDefault="00EE46D0" w:rsidP="00EE46D0">
      <w:r>
        <w:t>Qualified Name: [dt</w:t>
      </w:r>
      <w:r w:rsidRPr="00DE259A">
        <w:t>.qualifiedName/]</w:t>
      </w:r>
    </w:p>
    <w:p w14:paraId="15D9AC39" w14:textId="77777777" w:rsidR="00EE46D0" w:rsidRDefault="00EE46D0" w:rsidP="00EE46D0">
      <w:pPr>
        <w:spacing w:after="0"/>
        <w:rPr>
          <w:bCs/>
          <w:color w:val="7030A0"/>
        </w:rPr>
      </w:pPr>
      <w:r w:rsidRPr="00175FF6">
        <w:rPr>
          <w:bCs/>
          <w:color w:val="7030A0"/>
        </w:rPr>
        <w:t>[for (co:Com</w:t>
      </w:r>
      <w:r>
        <w:rPr>
          <w:bCs/>
          <w:color w:val="7030A0"/>
        </w:rPr>
        <w:t>ment | dt.ownedComment)]&lt;drop/&gt;</w:t>
      </w:r>
    </w:p>
    <w:p w14:paraId="5AB0D6CE" w14:textId="77777777" w:rsidR="00EE46D0" w:rsidRDefault="00EE46D0" w:rsidP="00EE46D0">
      <w:pPr>
        <w:spacing w:after="0"/>
        <w:rPr>
          <w:bCs/>
          <w:color w:val="7030A0"/>
        </w:rPr>
      </w:pPr>
      <w:r w:rsidRPr="009F1A57">
        <w:rPr>
          <w:color w:val="7030A0"/>
        </w:rPr>
        <w:t>&lt;dropEmpty&gt;</w:t>
      </w:r>
      <w:r w:rsidRPr="009F1A57">
        <w:t>[co._</w:t>
      </w:r>
      <w:r>
        <w:t>body.clean()/</w:t>
      </w:r>
      <w:r w:rsidRPr="009F1A57">
        <w:t>]</w:t>
      </w:r>
      <w:r w:rsidRPr="009F1A57">
        <w:rPr>
          <w:color w:val="7030A0"/>
        </w:rPr>
        <w:t>&lt;/dropEmpty&gt;</w:t>
      </w:r>
    </w:p>
    <w:p w14:paraId="4D2D7D58" w14:textId="77777777" w:rsidR="00EE46D0" w:rsidRDefault="00EE46D0" w:rsidP="00EE46D0">
      <w:pPr>
        <w:spacing w:after="0"/>
        <w:rPr>
          <w:color w:val="7030A0"/>
        </w:rPr>
      </w:pPr>
      <w:r w:rsidRPr="009F1A57">
        <w:rPr>
          <w:color w:val="7030A0"/>
        </w:rPr>
        <w:t>[/for]&lt;drop/&gt;</w:t>
      </w:r>
    </w:p>
    <w:p w14:paraId="652E7102" w14:textId="77777777" w:rsidR="00EE46D0" w:rsidRDefault="00EE46D0" w:rsidP="00EE46D0">
      <w:pPr>
        <w:spacing w:after="0"/>
      </w:pPr>
    </w:p>
    <w:p w14:paraId="41B243FA" w14:textId="77777777" w:rsidR="00EE46D0" w:rsidRDefault="00EE46D0" w:rsidP="00EE46D0">
      <w:pPr>
        <w:spacing w:after="0"/>
      </w:pPr>
      <w:r w:rsidRPr="00D7758A">
        <w:rPr>
          <w:color w:val="auto"/>
        </w:rPr>
        <w:t>Applied stereotypes:</w:t>
      </w:r>
    </w:p>
    <w:p w14:paraId="6EE69706" w14:textId="77777777" w:rsidR="00EE46D0" w:rsidRPr="00EF122A" w:rsidRDefault="00EE46D0" w:rsidP="00EE46D0">
      <w:pPr>
        <w:spacing w:after="0"/>
        <w:rPr>
          <w:color w:val="7030A0"/>
        </w:rPr>
      </w:pPr>
      <w:r w:rsidRPr="00EF122A">
        <w:rPr>
          <w:color w:val="7030A0"/>
        </w:rPr>
        <w:t>[for (st:Stereotype | dt.getAppliedStereotypes())]&lt;drop/&gt;</w:t>
      </w:r>
    </w:p>
    <w:p w14:paraId="1F3CACC7" w14:textId="77777777" w:rsidR="00EE46D0" w:rsidRPr="00525447" w:rsidRDefault="00EE46D0" w:rsidP="004561F6">
      <w:pPr>
        <w:pStyle w:val="Listenabsatz"/>
        <w:numPr>
          <w:ilvl w:val="0"/>
          <w:numId w:val="11"/>
        </w:numPr>
        <w:spacing w:after="0"/>
        <w:contextualSpacing w:val="0"/>
      </w:pPr>
      <w:r>
        <w:t>[st.name/]</w:t>
      </w:r>
    </w:p>
    <w:p w14:paraId="75BD21D6" w14:textId="77777777" w:rsidR="00EE46D0" w:rsidRPr="00B66D4A" w:rsidRDefault="00EE46D0" w:rsidP="00EE46D0">
      <w:pPr>
        <w:spacing w:after="0"/>
        <w:rPr>
          <w:color w:val="7030A0"/>
        </w:rPr>
      </w:pPr>
      <w:r w:rsidRPr="00EF122A">
        <w:rPr>
          <w:color w:val="7030A0"/>
        </w:rPr>
        <w:t>[/for]&lt;drop/&gt;</w:t>
      </w:r>
    </w:p>
    <w:p w14:paraId="73C7FCE2" w14:textId="77777777" w:rsidR="00EE46D0" w:rsidRDefault="00EE46D0" w:rsidP="00EE46D0">
      <w:pPr>
        <w:spacing w:after="0"/>
        <w:rPr>
          <w:bCs/>
          <w:color w:val="7030A0"/>
        </w:rPr>
      </w:pPr>
    </w:p>
    <w:p w14:paraId="5A3D6AE7" w14:textId="77777777" w:rsidR="00EE46D0" w:rsidRDefault="00EE46D0" w:rsidP="00EE46D0">
      <w:pPr>
        <w:spacing w:after="0"/>
        <w:rPr>
          <w:bCs/>
          <w:color w:val="7030A0"/>
        </w:rPr>
      </w:pPr>
      <w:r>
        <w:t>Contains Enumeration Literals:</w:t>
      </w:r>
    </w:p>
    <w:p w14:paraId="013B030D" w14:textId="77777777" w:rsidR="00EE46D0" w:rsidRPr="00175FF6" w:rsidRDefault="00EE46D0" w:rsidP="00EE46D0">
      <w:pPr>
        <w:spacing w:after="0"/>
        <w:rPr>
          <w:bCs/>
          <w:color w:val="7030A0"/>
        </w:rPr>
      </w:pPr>
      <w:r w:rsidRPr="007F21F6">
        <w:rPr>
          <w:bCs/>
          <w:color w:val="7030A0"/>
        </w:rPr>
        <w:t>[for (e:EnumerationLiteral|dt.oclAsType(Enumeration).ownedLiteral)]&lt;drop/&gt;</w:t>
      </w:r>
    </w:p>
    <w:p w14:paraId="4FF0C91D" w14:textId="77777777" w:rsidR="00EE46D0" w:rsidRDefault="00EE46D0" w:rsidP="004561F6">
      <w:pPr>
        <w:pStyle w:val="Listenabsatz"/>
        <w:numPr>
          <w:ilvl w:val="0"/>
          <w:numId w:val="12"/>
        </w:numPr>
        <w:spacing w:after="0"/>
        <w:contextualSpacing w:val="0"/>
      </w:pPr>
      <w:r>
        <w:t xml:space="preserve"> [e.name/]:</w:t>
      </w:r>
    </w:p>
    <w:p w14:paraId="63602AA3" w14:textId="77777777" w:rsidR="00EE46D0" w:rsidRPr="009F1A57" w:rsidRDefault="00EE46D0" w:rsidP="004561F6">
      <w:pPr>
        <w:pStyle w:val="Listenabsatz"/>
        <w:numPr>
          <w:ilvl w:val="1"/>
          <w:numId w:val="12"/>
        </w:numPr>
        <w:spacing w:after="0"/>
        <w:contextualSpacing w:val="0"/>
        <w:rPr>
          <w:color w:val="7030A0"/>
        </w:rPr>
      </w:pPr>
      <w:r w:rsidRPr="009F1A57">
        <w:rPr>
          <w:color w:val="7030A0"/>
        </w:rPr>
        <w:t xml:space="preserve">[for (co:Comment | e.ownedComment)]&lt;drop/&gt; </w:t>
      </w:r>
    </w:p>
    <w:p w14:paraId="7B5090FE" w14:textId="77777777" w:rsidR="00EE46D0" w:rsidRPr="00501397" w:rsidRDefault="00EE46D0" w:rsidP="004561F6">
      <w:pPr>
        <w:pStyle w:val="Listenabsatz"/>
        <w:numPr>
          <w:ilvl w:val="1"/>
          <w:numId w:val="12"/>
        </w:numPr>
        <w:spacing w:after="0"/>
        <w:contextualSpacing w:val="0"/>
      </w:pPr>
      <w:r w:rsidRPr="009F1A57">
        <w:rPr>
          <w:color w:val="7030A0"/>
        </w:rPr>
        <w:t>&lt;dropEmpty&gt;</w:t>
      </w:r>
      <w:r w:rsidRPr="009F1A57">
        <w:t>[co._</w:t>
      </w:r>
      <w:r>
        <w:t>body.clean()/</w:t>
      </w:r>
      <w:r w:rsidRPr="009F1A57">
        <w:t>]</w:t>
      </w:r>
    </w:p>
    <w:p w14:paraId="5CD7620C" w14:textId="77777777" w:rsidR="00EE46D0" w:rsidRDefault="00EE46D0" w:rsidP="004561F6">
      <w:pPr>
        <w:pStyle w:val="Listenabsatz"/>
        <w:numPr>
          <w:ilvl w:val="1"/>
          <w:numId w:val="12"/>
        </w:numPr>
        <w:spacing w:after="0"/>
        <w:contextualSpacing w:val="0"/>
        <w:rPr>
          <w:color w:val="7030A0"/>
        </w:rPr>
      </w:pPr>
      <w:r w:rsidRPr="009F1A57">
        <w:rPr>
          <w:color w:val="7030A0"/>
        </w:rPr>
        <w:t>&lt;/dropEmpty&gt;[/for]&lt;drop/&gt;</w:t>
      </w:r>
    </w:p>
    <w:p w14:paraId="4DD95747" w14:textId="77777777" w:rsidR="00EE46D0" w:rsidRPr="00CA2644" w:rsidRDefault="00EE46D0" w:rsidP="004561F6">
      <w:pPr>
        <w:pStyle w:val="Listenabsatz"/>
        <w:numPr>
          <w:ilvl w:val="1"/>
          <w:numId w:val="12"/>
        </w:numPr>
        <w:spacing w:after="0"/>
        <w:contextualSpacing w:val="0"/>
        <w:rPr>
          <w:color w:val="7030A0"/>
        </w:rPr>
      </w:pPr>
      <w:r w:rsidRPr="00D7758A">
        <w:rPr>
          <w:color w:val="auto"/>
        </w:rPr>
        <w:t>Applied stereotypes:</w:t>
      </w:r>
    </w:p>
    <w:p w14:paraId="25F60E5E" w14:textId="77777777" w:rsidR="00EE46D0" w:rsidRDefault="00EE46D0" w:rsidP="004561F6">
      <w:pPr>
        <w:pStyle w:val="Listenabsatz"/>
        <w:numPr>
          <w:ilvl w:val="2"/>
          <w:numId w:val="12"/>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6B92023D" w14:textId="77777777" w:rsidR="00EE46D0" w:rsidRPr="00CA2644" w:rsidRDefault="00EE46D0" w:rsidP="004561F6">
      <w:pPr>
        <w:pStyle w:val="Listenabsatz"/>
        <w:numPr>
          <w:ilvl w:val="2"/>
          <w:numId w:val="12"/>
        </w:numPr>
        <w:spacing w:after="0"/>
        <w:contextualSpacing w:val="0"/>
        <w:rPr>
          <w:color w:val="7030A0"/>
        </w:rPr>
      </w:pPr>
      <w:r>
        <w:t>[st.name/]</w:t>
      </w:r>
    </w:p>
    <w:p w14:paraId="5B6CD30C" w14:textId="77777777" w:rsidR="00EE46D0" w:rsidRPr="00CA2644" w:rsidRDefault="00EE46D0" w:rsidP="004561F6">
      <w:pPr>
        <w:pStyle w:val="Listenabsatz"/>
        <w:numPr>
          <w:ilvl w:val="2"/>
          <w:numId w:val="12"/>
        </w:numPr>
        <w:spacing w:after="0"/>
        <w:contextualSpacing w:val="0"/>
        <w:rPr>
          <w:color w:val="7030A0"/>
        </w:rPr>
      </w:pPr>
      <w:r w:rsidRPr="00CA2644">
        <w:rPr>
          <w:color w:val="7030A0"/>
        </w:rPr>
        <w:t>[/for]&lt;drop/&gt;</w:t>
      </w:r>
    </w:p>
    <w:p w14:paraId="78E95AFB" w14:textId="77777777" w:rsidR="00EE46D0" w:rsidRDefault="00EE46D0" w:rsidP="00EE46D0">
      <w:pPr>
        <w:spacing w:after="0"/>
        <w:rPr>
          <w:color w:val="7030A0"/>
        </w:rPr>
      </w:pPr>
      <w:r w:rsidRPr="009F1A57">
        <w:rPr>
          <w:color w:val="7030A0"/>
        </w:rPr>
        <w:t>[/for]&lt;drop/&gt;</w:t>
      </w:r>
    </w:p>
    <w:p w14:paraId="2B545768" w14:textId="77777777" w:rsidR="00EE46D0" w:rsidRDefault="00EE46D0" w:rsidP="00EE46D0">
      <w:pPr>
        <w:spacing w:after="0"/>
        <w:rPr>
          <w:color w:val="7030A0"/>
        </w:rPr>
      </w:pPr>
      <w:r w:rsidRPr="00A971E7">
        <w:rPr>
          <w:color w:val="7030A0"/>
        </w:rPr>
        <w:t>&lt;/fragment&gt;</w:t>
      </w:r>
      <w:r>
        <w:rPr>
          <w:color w:val="7030A0"/>
        </w:rPr>
        <w:t>&lt;drop/&gt;</w:t>
      </w:r>
    </w:p>
    <w:p w14:paraId="5DA9ECF2" w14:textId="77777777" w:rsidR="009024A7" w:rsidRPr="00782D72" w:rsidRDefault="009024A7" w:rsidP="00782D72"/>
    <w:p w14:paraId="5AF3FAA5" w14:textId="77777777" w:rsidR="00AA179F" w:rsidRDefault="00AA179F" w:rsidP="00C7626A">
      <w:pPr>
        <w:pStyle w:val="berschrift4"/>
      </w:pPr>
      <w:bookmarkStart w:id="731" w:name="_Toc511379207"/>
      <w:r>
        <w:t xml:space="preserve">Insert </w:t>
      </w:r>
      <w:r w:rsidR="00782D72">
        <w:t>P</w:t>
      </w:r>
      <w:r>
        <w:t xml:space="preserve">rimitive </w:t>
      </w:r>
      <w:r w:rsidR="00782D72">
        <w:t>T</w:t>
      </w:r>
      <w:r>
        <w:t xml:space="preserve">types </w:t>
      </w:r>
      <w:r w:rsidR="00782D72">
        <w:t xml:space="preserve">Fragment </w:t>
      </w:r>
      <w:r>
        <w:t>(DD only)</w:t>
      </w:r>
      <w:bookmarkEnd w:id="731"/>
    </w:p>
    <w:p w14:paraId="5CE37A02" w14:textId="77777777" w:rsidR="00782D72" w:rsidRPr="00782D72" w:rsidRDefault="00782D72" w:rsidP="00782D72"/>
    <w:p w14:paraId="1DCC986A" w14:textId="77777777" w:rsidR="00EE46D0" w:rsidRDefault="00EE46D0" w:rsidP="00EE46D0">
      <w:pPr>
        <w:spacing w:after="0"/>
        <w:rPr>
          <w:color w:val="7030A0"/>
        </w:rPr>
      </w:pPr>
      <w:r w:rsidRPr="00D975ED">
        <w:rPr>
          <w:color w:val="7030A0"/>
        </w:rPr>
        <w:t>&lt;fragment name=’</w:t>
      </w:r>
      <w:r>
        <w:rPr>
          <w:color w:val="FF0000"/>
        </w:rPr>
        <w:t>insertPrimitiveTypes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4CFFCD62" w14:textId="77777777" w:rsidR="0088218E" w:rsidRPr="007E63CB" w:rsidRDefault="0088218E" w:rsidP="0088218E">
      <w:pPr>
        <w:spacing w:before="280" w:after="120"/>
        <w:rPr>
          <w:rFonts w:asciiTheme="majorHAnsi" w:eastAsiaTheme="majorEastAsia" w:hAnsiTheme="majorHAnsi" w:cstheme="majorBidi"/>
          <w:b/>
          <w:bCs/>
          <w:sz w:val="20"/>
          <w:szCs w:val="20"/>
        </w:rPr>
      </w:pPr>
      <w:bookmarkStart w:id="732" w:name="_Toc457510588"/>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w:t>
      </w:r>
      <w:r>
        <w:rPr>
          <w:rFonts w:asciiTheme="majorHAnsi" w:eastAsiaTheme="majorEastAsia" w:hAnsiTheme="majorHAnsi" w:cstheme="majorBidi"/>
          <w:b/>
          <w:bCs/>
          <w:sz w:val="20"/>
          <w:szCs w:val="20"/>
        </w:rPr>
        <w:t>dt</w:t>
      </w:r>
      <w:r w:rsidRPr="007E63CB">
        <w:rPr>
          <w:rFonts w:asciiTheme="majorHAnsi" w:eastAsiaTheme="majorEastAsia" w:hAnsiTheme="majorHAnsi" w:cstheme="majorBidi"/>
          <w:b/>
          <w:bCs/>
          <w:sz w:val="20"/>
          <w:szCs w:val="20"/>
        </w:rPr>
        <w:t>.name/]</w:t>
      </w:r>
    </w:p>
    <w:bookmarkEnd w:id="732"/>
    <w:p w14:paraId="0C770F42" w14:textId="77777777" w:rsidR="00EE46D0" w:rsidRPr="00DE259A" w:rsidRDefault="00EE46D0" w:rsidP="00EE46D0">
      <w:r>
        <w:lastRenderedPageBreak/>
        <w:t>Qualified Name: [dt</w:t>
      </w:r>
      <w:r w:rsidRPr="00DE259A">
        <w:t>.qualifiedName/]</w:t>
      </w:r>
    </w:p>
    <w:p w14:paraId="4E91049B" w14:textId="77777777" w:rsidR="00EE46D0" w:rsidRDefault="00EE46D0" w:rsidP="00EE46D0">
      <w:pPr>
        <w:spacing w:after="0"/>
        <w:rPr>
          <w:color w:val="7030A0"/>
        </w:rPr>
      </w:pPr>
      <w:r w:rsidRPr="009F1A57">
        <w:rPr>
          <w:color w:val="7030A0"/>
        </w:rPr>
        <w:t>[for (co:Com</w:t>
      </w:r>
      <w:r>
        <w:rPr>
          <w:color w:val="7030A0"/>
        </w:rPr>
        <w:t>ment | dt.ownedComment)]&lt;drop/&gt;</w:t>
      </w:r>
    </w:p>
    <w:p w14:paraId="2C6A9FE7" w14:textId="77777777" w:rsidR="00EE46D0" w:rsidRDefault="00EE46D0" w:rsidP="00EE46D0">
      <w:pPr>
        <w:spacing w:after="0"/>
        <w:rPr>
          <w:color w:val="7030A0"/>
        </w:rPr>
      </w:pPr>
      <w:r w:rsidRPr="009F1A57">
        <w:rPr>
          <w:color w:val="7030A0"/>
        </w:rPr>
        <w:t>&lt;dropEmpty&gt;</w:t>
      </w:r>
      <w:r w:rsidRPr="009F1A57">
        <w:t>[co._</w:t>
      </w:r>
      <w:r>
        <w:t>body.clean()/</w:t>
      </w:r>
      <w:r w:rsidRPr="009F1A57">
        <w:t>]</w:t>
      </w:r>
      <w:r>
        <w:rPr>
          <w:color w:val="7030A0"/>
        </w:rPr>
        <w:t>&lt;/dropEmpty&gt;</w:t>
      </w:r>
    </w:p>
    <w:p w14:paraId="1185227C" w14:textId="77777777" w:rsidR="00EE46D0" w:rsidRDefault="00EE46D0" w:rsidP="00EE46D0">
      <w:pPr>
        <w:spacing w:after="0"/>
      </w:pPr>
      <w:r>
        <w:rPr>
          <w:color w:val="7030A0"/>
        </w:rPr>
        <w:t>[/for]&lt;drop/&gt;</w:t>
      </w:r>
      <w:r w:rsidRPr="00F9001A">
        <w:t xml:space="preserve"> </w:t>
      </w:r>
    </w:p>
    <w:p w14:paraId="3B88A00D" w14:textId="77777777" w:rsidR="00EE46D0" w:rsidRDefault="00EE46D0" w:rsidP="00EE46D0">
      <w:pPr>
        <w:spacing w:after="0"/>
      </w:pPr>
    </w:p>
    <w:p w14:paraId="0370E4A0" w14:textId="77777777" w:rsidR="00EE46D0" w:rsidRDefault="00EE46D0" w:rsidP="00EE46D0">
      <w:pPr>
        <w:spacing w:after="0"/>
      </w:pPr>
      <w:r w:rsidRPr="00D7758A">
        <w:rPr>
          <w:color w:val="auto"/>
        </w:rPr>
        <w:t>Applied stereotypes:</w:t>
      </w:r>
    </w:p>
    <w:p w14:paraId="1CFF6FB2" w14:textId="77777777" w:rsidR="00EE46D0" w:rsidRPr="00EF122A" w:rsidRDefault="00EE46D0" w:rsidP="00EE46D0">
      <w:pPr>
        <w:spacing w:after="0"/>
        <w:rPr>
          <w:color w:val="7030A0"/>
        </w:rPr>
      </w:pPr>
      <w:r w:rsidRPr="00EF122A">
        <w:rPr>
          <w:color w:val="7030A0"/>
        </w:rPr>
        <w:t>[for (st:Stereotype | dt.getAppliedStereotypes())]&lt;drop/&gt;</w:t>
      </w:r>
    </w:p>
    <w:p w14:paraId="0E6CC188" w14:textId="77777777" w:rsidR="00EE46D0" w:rsidRPr="00525447" w:rsidRDefault="00EE46D0" w:rsidP="004561F6">
      <w:pPr>
        <w:pStyle w:val="Listenabsatz"/>
        <w:numPr>
          <w:ilvl w:val="0"/>
          <w:numId w:val="11"/>
        </w:numPr>
        <w:spacing w:after="0"/>
        <w:contextualSpacing w:val="0"/>
      </w:pPr>
      <w:r>
        <w:t>[st.name/]</w:t>
      </w:r>
    </w:p>
    <w:p w14:paraId="7D4924EA" w14:textId="77777777" w:rsidR="00EE46D0" w:rsidRDefault="00EE46D0" w:rsidP="00EE46D0">
      <w:pPr>
        <w:spacing w:after="0"/>
        <w:rPr>
          <w:color w:val="7030A0"/>
        </w:rPr>
      </w:pPr>
      <w:r w:rsidRPr="00EF122A">
        <w:rPr>
          <w:color w:val="7030A0"/>
        </w:rPr>
        <w:t>[/for]&lt;drop/&gt;</w:t>
      </w:r>
    </w:p>
    <w:p w14:paraId="7A1A3325" w14:textId="77777777" w:rsidR="00EE46D0" w:rsidRDefault="00EE46D0" w:rsidP="00EE46D0">
      <w:pPr>
        <w:spacing w:after="0"/>
        <w:rPr>
          <w:color w:val="7030A0"/>
        </w:rPr>
      </w:pPr>
      <w:r w:rsidRPr="00A971E7">
        <w:rPr>
          <w:color w:val="7030A0"/>
        </w:rPr>
        <w:t>&lt;/fragment&gt;</w:t>
      </w:r>
      <w:r>
        <w:rPr>
          <w:color w:val="7030A0"/>
        </w:rPr>
        <w:t>&lt;drop/&gt;</w:t>
      </w:r>
    </w:p>
    <w:p w14:paraId="5A29024F" w14:textId="77777777" w:rsidR="00E63E69" w:rsidRPr="00EE46D0" w:rsidRDefault="00E63E69" w:rsidP="00E63E69">
      <w:pPr>
        <w:spacing w:after="200" w:line="276" w:lineRule="auto"/>
        <w:rPr>
          <w:color w:val="auto"/>
        </w:rPr>
      </w:pPr>
    </w:p>
    <w:p w14:paraId="724A71E1" w14:textId="77777777" w:rsidR="00EE46D0" w:rsidRPr="00EE46D0" w:rsidRDefault="00EE46D0" w:rsidP="00E63E69">
      <w:pPr>
        <w:spacing w:after="200" w:line="276" w:lineRule="auto"/>
        <w:rPr>
          <w:color w:val="auto"/>
        </w:rPr>
      </w:pPr>
    </w:p>
    <w:p w14:paraId="2CFFB522" w14:textId="77777777" w:rsidR="00E63E69" w:rsidRDefault="00E63E69" w:rsidP="00E63E69">
      <w:pPr>
        <w:spacing w:after="200" w:line="276" w:lineRule="auto"/>
        <w:rPr>
          <w:color w:val="7030A0"/>
        </w:rPr>
        <w:sectPr w:rsidR="00E63E69" w:rsidSect="00EE46D0">
          <w:headerReference w:type="default" r:id="rId314"/>
          <w:footerReference w:type="default" r:id="rId315"/>
          <w:headerReference w:type="first" r:id="rId316"/>
          <w:footerReference w:type="first" r:id="rId317"/>
          <w:pgSz w:w="15840" w:h="12240" w:orient="landscape"/>
          <w:pgMar w:top="1440" w:right="1440" w:bottom="1440" w:left="1440" w:header="720" w:footer="720" w:gutter="0"/>
          <w:cols w:space="720"/>
          <w:titlePg/>
          <w:docGrid w:linePitch="326"/>
        </w:sectPr>
      </w:pPr>
    </w:p>
    <w:p w14:paraId="68D49E82" w14:textId="77777777" w:rsidR="00E63E69" w:rsidRDefault="00E63E69" w:rsidP="00E63E69">
      <w:pPr>
        <w:spacing w:after="200" w:line="276" w:lineRule="auto"/>
        <w:rPr>
          <w:color w:val="auto"/>
        </w:rPr>
      </w:pPr>
    </w:p>
    <w:p w14:paraId="3FD1D42B" w14:textId="77777777" w:rsidR="00C7626A" w:rsidRPr="00C7626A" w:rsidRDefault="00C7626A" w:rsidP="00C7626A">
      <w:pPr>
        <w:pStyle w:val="berschrift3"/>
      </w:pPr>
      <w:bookmarkStart w:id="733" w:name="_Toc511379208"/>
      <w:bookmarkStart w:id="734" w:name="_Toc520987178"/>
      <w:r w:rsidRPr="00C7626A">
        <w:t>Examples using Gendoc Fragments</w:t>
      </w:r>
      <w:bookmarkEnd w:id="733"/>
      <w:bookmarkEnd w:id="734"/>
    </w:p>
    <w:p w14:paraId="6FC54185" w14:textId="77777777" w:rsidR="000614A9" w:rsidRPr="0049622C" w:rsidRDefault="000614A9" w:rsidP="000614A9">
      <w:pPr>
        <w:pStyle w:val="berschrift4"/>
        <w:rPr>
          <w:color w:val="7030A0"/>
        </w:rPr>
      </w:pPr>
      <w:bookmarkStart w:id="735" w:name="_Toc511379209"/>
      <w:r>
        <w:rPr>
          <w:color w:val="7030A0"/>
        </w:rPr>
        <w:t>Introduction</w:t>
      </w:r>
      <w:bookmarkEnd w:id="735"/>
    </w:p>
    <w:p w14:paraId="7D6F8B97" w14:textId="77777777" w:rsidR="00AA179F" w:rsidRDefault="00C7626A" w:rsidP="000935DF">
      <w:pPr>
        <w:rPr>
          <w:color w:val="auto"/>
        </w:rPr>
      </w:pPr>
      <w:r w:rsidRPr="00C7626A">
        <w:rPr>
          <w:color w:val="auto"/>
        </w:rPr>
        <w:t xml:space="preserve">This </w:t>
      </w:r>
      <w:r w:rsidR="00950A4C">
        <w:rPr>
          <w:color w:val="auto"/>
        </w:rPr>
        <w:t>clause</w:t>
      </w:r>
      <w:r w:rsidRPr="00C7626A">
        <w:rPr>
          <w:color w:val="auto"/>
        </w:rPr>
        <w:t xml:space="preserve"> pro</w:t>
      </w:r>
      <w:r>
        <w:rPr>
          <w:color w:val="auto"/>
        </w:rPr>
        <w:t>vides examples of usage of the G</w:t>
      </w:r>
      <w:r w:rsidRPr="00C7626A">
        <w:rPr>
          <w:color w:val="auto"/>
        </w:rPr>
        <w:t xml:space="preserve">endoc fragments provided </w:t>
      </w:r>
      <w:r>
        <w:rPr>
          <w:color w:val="auto"/>
        </w:rPr>
        <w:t xml:space="preserve">in the previous </w:t>
      </w:r>
      <w:r w:rsidR="00950A4C">
        <w:rPr>
          <w:color w:val="auto"/>
        </w:rPr>
        <w:t>clause</w:t>
      </w:r>
      <w:r>
        <w:rPr>
          <w:color w:val="auto"/>
        </w:rPr>
        <w:t>.</w:t>
      </w:r>
    </w:p>
    <w:p w14:paraId="3B4B1EDC" w14:textId="77777777" w:rsidR="00C817D5" w:rsidRDefault="00C817D5" w:rsidP="000935DF">
      <w:pPr>
        <w:rPr>
          <w:color w:val="auto"/>
        </w:rPr>
      </w:pPr>
    </w:p>
    <w:p w14:paraId="4BEBB344" w14:textId="77777777" w:rsidR="00551AD0" w:rsidRPr="0049622C" w:rsidRDefault="00551AD0" w:rsidP="00551AD0">
      <w:pPr>
        <w:pStyle w:val="berschrift4"/>
        <w:rPr>
          <w:color w:val="7030A0"/>
        </w:rPr>
      </w:pPr>
      <w:bookmarkStart w:id="736" w:name="_Toc457510559"/>
      <w:bookmarkStart w:id="737" w:name="_Toc511379210"/>
      <w:r w:rsidRPr="0049622C">
        <w:rPr>
          <w:color w:val="7030A0"/>
        </w:rPr>
        <w:t xml:space="preserve">Use of </w:t>
      </w:r>
      <w:r>
        <w:t>I</w:t>
      </w:r>
      <w:r w:rsidRPr="0049622C">
        <w:t>nsert</w:t>
      </w:r>
      <w:r>
        <w:t xml:space="preserve"> </w:t>
      </w:r>
      <w:r w:rsidRPr="0049622C">
        <w:t>Standard</w:t>
      </w:r>
      <w:r>
        <w:t xml:space="preserve"> </w:t>
      </w:r>
      <w:r w:rsidRPr="0049622C">
        <w:t>Diagram</w:t>
      </w:r>
      <w:r>
        <w:rPr>
          <w:color w:val="7030A0"/>
        </w:rPr>
        <w:t xml:space="preserve"> Fragment</w:t>
      </w:r>
      <w:bookmarkEnd w:id="736"/>
      <w:bookmarkEnd w:id="737"/>
    </w:p>
    <w:p w14:paraId="2C490D46" w14:textId="77777777" w:rsidR="00551AD0" w:rsidRPr="00426682" w:rsidRDefault="00551AD0" w:rsidP="00551AD0">
      <w:pPr>
        <w:pStyle w:val="Default"/>
        <w:rPr>
          <w:rFonts w:asciiTheme="minorHAnsi" w:hAnsiTheme="minorHAnsi"/>
          <w:color w:val="7030A0"/>
          <w:sz w:val="20"/>
          <w:szCs w:val="20"/>
        </w:rPr>
      </w:pPr>
      <w:r w:rsidRPr="00426682">
        <w:rPr>
          <w:rFonts w:asciiTheme="minorHAnsi" w:hAnsiTheme="minorHAnsi"/>
          <w:color w:val="7030A0"/>
          <w:sz w:val="20"/>
          <w:szCs w:val="20"/>
        </w:rPr>
        <w:t>[for(p:Package|</w:t>
      </w:r>
      <w:r w:rsidRPr="00942A99">
        <w:rPr>
          <w:rFonts w:asciiTheme="minorHAnsi" w:hAnsiTheme="minorHAnsi"/>
          <w:color w:val="7030A0"/>
          <w:sz w:val="20"/>
          <w:szCs w:val="20"/>
        </w:rPr>
        <w:t>Package</w:t>
      </w:r>
      <w:r w:rsidRPr="00426682">
        <w:rPr>
          <w:rFonts w:asciiTheme="minorHAnsi" w:hAnsiTheme="minorHAnsi"/>
          <w:color w:val="7030A0"/>
          <w:sz w:val="20"/>
          <w:szCs w:val="20"/>
        </w:rPr>
        <w:t xml:space="preserve">.allInstances())]&lt;drop/&gt; </w:t>
      </w:r>
    </w:p>
    <w:p w14:paraId="098EFA8B" w14:textId="77777777" w:rsidR="00551AD0" w:rsidRPr="0023024E" w:rsidRDefault="00551AD0" w:rsidP="00551AD0">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Pr>
          <w:bCs/>
          <w:color w:val="237BE8" w:themeColor="accent3" w:themeTint="99"/>
        </w:rPr>
        <w:t>&lt;diagram name in Papyrus&gt;</w:t>
      </w:r>
      <w:r>
        <w:rPr>
          <w:bCs/>
          <w:color w:val="7030A0"/>
        </w:rPr>
        <w:t>’, ’</w:t>
      </w:r>
      <w:r>
        <w:rPr>
          <w:bCs/>
          <w:color w:val="237BE8" w:themeColor="accent3" w:themeTint="99"/>
        </w:rPr>
        <w:t>&lt;diagram title in Word&gt;</w:t>
      </w:r>
      <w:r>
        <w:rPr>
          <w:bCs/>
          <w:color w:val="7030A0"/>
        </w:rPr>
        <w:t>’)/]</w:t>
      </w:r>
    </w:p>
    <w:p w14:paraId="4D2E5E3E" w14:textId="77777777" w:rsidR="00551AD0" w:rsidRPr="0049622C" w:rsidRDefault="00551AD0" w:rsidP="00551AD0">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6E24FC3" w14:textId="77777777" w:rsidR="00551AD0" w:rsidRDefault="00551AD0" w:rsidP="00551AD0">
      <w:pPr>
        <w:pStyle w:val="berschrift4"/>
        <w:rPr>
          <w:color w:val="7030A0"/>
        </w:rPr>
      </w:pPr>
      <w:bookmarkStart w:id="738" w:name="_Toc457510560"/>
      <w:bookmarkStart w:id="739" w:name="_Toc511379211"/>
      <w:r>
        <w:rPr>
          <w:color w:val="7030A0"/>
        </w:rPr>
        <w:t xml:space="preserve">Use of </w:t>
      </w:r>
      <w:r>
        <w:t>I</w:t>
      </w:r>
      <w:r w:rsidRPr="0049622C">
        <w:t>nsert</w:t>
      </w:r>
      <w:r>
        <w:t xml:space="preserve"> </w:t>
      </w:r>
      <w:r w:rsidRPr="0049622C">
        <w:t>Small</w:t>
      </w:r>
      <w:r>
        <w:t xml:space="preserve"> </w:t>
      </w:r>
      <w:r w:rsidRPr="0049622C">
        <w:t>Diagram</w:t>
      </w:r>
      <w:r>
        <w:rPr>
          <w:color w:val="7030A0"/>
        </w:rPr>
        <w:t xml:space="preserve"> Fragment</w:t>
      </w:r>
      <w:bookmarkEnd w:id="738"/>
      <w:bookmarkEnd w:id="739"/>
    </w:p>
    <w:p w14:paraId="331A9A26" w14:textId="77777777" w:rsidR="00551AD0" w:rsidRPr="00426682" w:rsidRDefault="00551AD0" w:rsidP="00551AD0">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1E986106" w14:textId="77777777" w:rsidR="00551AD0" w:rsidRPr="0023024E" w:rsidRDefault="00551AD0" w:rsidP="00551AD0">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insertSmallDiagram</w:t>
      </w:r>
      <w:r>
        <w:rPr>
          <w:bCs/>
          <w:color w:val="7030A0"/>
        </w:rPr>
        <w:t>(‘</w:t>
      </w:r>
      <w:r>
        <w:rPr>
          <w:bCs/>
          <w:color w:val="237BE8" w:themeColor="accent3" w:themeTint="99"/>
        </w:rPr>
        <w:t>&lt;diagram name in Papyrus&gt;</w:t>
      </w:r>
      <w:r>
        <w:rPr>
          <w:bCs/>
          <w:color w:val="7030A0"/>
        </w:rPr>
        <w:t>’, ’</w:t>
      </w:r>
      <w:r>
        <w:rPr>
          <w:bCs/>
          <w:color w:val="237BE8" w:themeColor="accent3" w:themeTint="99"/>
        </w:rPr>
        <w:t>&lt;diagram title in Word&gt;</w:t>
      </w:r>
      <w:r>
        <w:rPr>
          <w:bCs/>
          <w:color w:val="7030A0"/>
        </w:rPr>
        <w:t>’)/]</w:t>
      </w:r>
    </w:p>
    <w:p w14:paraId="56CEE604" w14:textId="77777777" w:rsidR="00551AD0" w:rsidRPr="0049622C" w:rsidRDefault="00551AD0" w:rsidP="00551AD0">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5A5B0231" w14:textId="77777777" w:rsidR="00551AD0" w:rsidRDefault="00551AD0" w:rsidP="00551AD0">
      <w:pPr>
        <w:pStyle w:val="berschrift4"/>
      </w:pPr>
      <w:bookmarkStart w:id="740" w:name="_Toc457510561"/>
      <w:bookmarkStart w:id="741" w:name="_Toc511379212"/>
      <w:r>
        <w:t xml:space="preserve">Simple use of </w:t>
      </w:r>
      <w:r>
        <w:rPr>
          <w:color w:val="FF0000"/>
        </w:rPr>
        <w:t>I</w:t>
      </w:r>
      <w:r w:rsidRPr="0049622C">
        <w:rPr>
          <w:color w:val="FF0000"/>
        </w:rPr>
        <w:t>nsert</w:t>
      </w:r>
      <w:r>
        <w:rPr>
          <w:color w:val="FF0000"/>
        </w:rPr>
        <w:t xml:space="preserve"> </w:t>
      </w:r>
      <w:r w:rsidRPr="0049622C">
        <w:rPr>
          <w:color w:val="FF0000"/>
        </w:rPr>
        <w:t>Class</w:t>
      </w:r>
      <w:r>
        <w:t xml:space="preserve"> Fragment for specific class list</w:t>
      </w:r>
      <w:bookmarkEnd w:id="740"/>
      <w:bookmarkEnd w:id="741"/>
    </w:p>
    <w:p w14:paraId="706FEA5D" w14:textId="77777777" w:rsidR="00551AD0" w:rsidRDefault="00551AD0" w:rsidP="00551AD0">
      <w:pPr>
        <w:spacing w:after="0"/>
        <w:rPr>
          <w:bCs/>
          <w:color w:val="7030A0"/>
        </w:rPr>
      </w:pPr>
      <w:r w:rsidRPr="00EC6AE8">
        <w:rPr>
          <w:bCs/>
          <w:color w:val="7030A0"/>
        </w:rPr>
        <w:t>[for (cl:Class | Class.allInstances()-&gt;sortedBy(name))]&lt;drop/&gt;</w:t>
      </w:r>
    </w:p>
    <w:p w14:paraId="107EE674"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6F5B9C92" w14:textId="77777777" w:rsidR="00551AD0" w:rsidRDefault="00551AD0" w:rsidP="00551AD0">
      <w:pPr>
        <w:spacing w:after="0"/>
        <w:rPr>
          <w:bCs/>
          <w:color w:val="7030A0"/>
        </w:rPr>
      </w:pPr>
      <w:r>
        <w:rPr>
          <w:bCs/>
          <w:color w:val="7030A0"/>
        </w:rPr>
        <w:t>[if (cl.name.contains(‘</w:t>
      </w:r>
      <w:r>
        <w:rPr>
          <w:bCs/>
          <w:color w:val="237BE8" w:themeColor="accent3" w:themeTint="99"/>
        </w:rPr>
        <w:t>&lt;class 1 name&gt;</w:t>
      </w:r>
      <w:r>
        <w:rPr>
          <w:bCs/>
          <w:color w:val="7030A0"/>
        </w:rPr>
        <w:t>’) or cl.name.contains(‘</w:t>
      </w:r>
      <w:r>
        <w:rPr>
          <w:bCs/>
          <w:color w:val="237BE8" w:themeColor="accent3" w:themeTint="99"/>
        </w:rPr>
        <w:t>&lt;class 2 name&gt;</w:t>
      </w:r>
      <w:r>
        <w:rPr>
          <w:bCs/>
          <w:color w:val="7030A0"/>
        </w:rPr>
        <w:t>’))]&lt;drop/&gt;</w:t>
      </w:r>
    </w:p>
    <w:p w14:paraId="2892823B" w14:textId="77777777" w:rsidR="00551AD0" w:rsidRPr="007E63CB" w:rsidRDefault="00551AD0" w:rsidP="00551AD0">
      <w:pPr>
        <w:spacing w:before="280" w:after="120"/>
        <w:rPr>
          <w:rFonts w:asciiTheme="majorHAnsi" w:eastAsiaTheme="majorEastAsia" w:hAnsiTheme="majorHAnsi" w:cstheme="majorBidi"/>
          <w:b/>
          <w:bCs/>
          <w:sz w:val="20"/>
          <w:szCs w:val="20"/>
        </w:rPr>
      </w:pPr>
      <w:bookmarkStart w:id="742" w:name="_Toc457510562"/>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bookmarkEnd w:id="742"/>
    </w:p>
    <w:p w14:paraId="179AC835" w14:textId="77777777" w:rsidR="00B04A3E" w:rsidRDefault="00B04A3E" w:rsidP="00B04A3E">
      <w:pPr>
        <w:spacing w:after="0"/>
        <w:rPr>
          <w:bCs/>
          <w:color w:val="7030A0"/>
        </w:rPr>
      </w:pPr>
      <w:commentRangeStart w:id="743"/>
      <w:r>
        <w:rPr>
          <w:bCs/>
          <w:color w:val="7030A0"/>
        </w:rPr>
        <w:t>Inserts the details (q</w:t>
      </w:r>
      <w:r w:rsidRPr="002E2A15">
        <w:rPr>
          <w:bCs/>
          <w:color w:val="7030A0"/>
        </w:rPr>
        <w:t xml:space="preserve">ualified </w:t>
      </w:r>
      <w:r>
        <w:rPr>
          <w:bCs/>
          <w:color w:val="7030A0"/>
        </w:rPr>
        <w:t>n</w:t>
      </w:r>
      <w:r w:rsidRPr="002E2A15">
        <w:rPr>
          <w:bCs/>
          <w:color w:val="7030A0"/>
        </w:rPr>
        <w:t xml:space="preserve">ame </w:t>
      </w:r>
      <w:r>
        <w:rPr>
          <w:bCs/>
          <w:color w:val="7030A0"/>
        </w:rPr>
        <w:t>and applied comment) of the class in first quotes from the package in second quotes &lt;drop/&gt;</w:t>
      </w:r>
      <w:r>
        <w:rPr>
          <w:bCs/>
          <w:color w:val="7030A0"/>
        </w:rPr>
        <w:br/>
      </w:r>
      <w:commentRangeEnd w:id="743"/>
      <w:r>
        <w:rPr>
          <w:rStyle w:val="Kommentarzeichen"/>
        </w:rPr>
        <w:commentReference w:id="743"/>
      </w:r>
      <w:r>
        <w:rPr>
          <w:bCs/>
          <w:color w:val="7030A0"/>
        </w:rP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7E63CB">
        <w:rPr>
          <w:bCs/>
          <w:color w:val="7030A0"/>
        </w:rPr>
        <w:t>’</w:t>
      </w:r>
      <w:r>
        <w:rPr>
          <w:bCs/>
          <w:color w:val="237BE8" w:themeColor="accent3" w:themeTint="99"/>
        </w:rPr>
        <w:t>&lt;package name&gt;</w:t>
      </w:r>
      <w:r w:rsidRPr="007E63CB">
        <w:rPr>
          <w:bCs/>
          <w:color w:val="7030A0"/>
        </w:rPr>
        <w:t>’</w:t>
      </w:r>
      <w:r>
        <w:rPr>
          <w:bCs/>
          <w:color w:val="7030A0"/>
        </w:rPr>
        <w:t>)/]</w:t>
      </w:r>
    </w:p>
    <w:p w14:paraId="27FF6AA1" w14:textId="77777777" w:rsidR="00551AD0" w:rsidRDefault="00551AD0" w:rsidP="00551AD0">
      <w:pPr>
        <w:spacing w:after="0"/>
        <w:rPr>
          <w:bCs/>
          <w:color w:val="7030A0"/>
        </w:rPr>
      </w:pPr>
      <w:r>
        <w:rPr>
          <w:bCs/>
          <w:color w:val="7030A0"/>
        </w:rPr>
        <w:t>[/if]&lt;drop/&gt;</w:t>
      </w:r>
    </w:p>
    <w:p w14:paraId="0CAA6002" w14:textId="77777777" w:rsidR="00551AD0" w:rsidRDefault="00551AD0" w:rsidP="00551AD0">
      <w:pPr>
        <w:spacing w:after="0"/>
        <w:rPr>
          <w:bCs/>
          <w:color w:val="7030A0"/>
        </w:rPr>
      </w:pPr>
      <w:r>
        <w:rPr>
          <w:bCs/>
          <w:color w:val="7030A0"/>
        </w:rPr>
        <w:t>[/if]&lt;drop/&gt;</w:t>
      </w:r>
    </w:p>
    <w:p w14:paraId="7F31E512" w14:textId="77777777" w:rsidR="00551AD0" w:rsidRPr="0049622C" w:rsidRDefault="00551AD0" w:rsidP="00551AD0">
      <w:pPr>
        <w:spacing w:after="0"/>
        <w:rPr>
          <w:bCs/>
          <w:color w:val="7030A0"/>
        </w:rPr>
      </w:pPr>
      <w:r>
        <w:rPr>
          <w:bCs/>
          <w:color w:val="7030A0"/>
        </w:rPr>
        <w:t>[/for]&lt;drop/&gt;</w:t>
      </w:r>
    </w:p>
    <w:p w14:paraId="382DD428" w14:textId="77777777" w:rsidR="00551AD0" w:rsidRDefault="00551AD0" w:rsidP="00551AD0">
      <w:pPr>
        <w:pStyle w:val="berschrift4"/>
      </w:pPr>
      <w:bookmarkStart w:id="744" w:name="_Toc457510563"/>
      <w:bookmarkStart w:id="745" w:name="_Toc511379213"/>
      <w:r>
        <w:t xml:space="preserve">Simple use of </w:t>
      </w:r>
      <w:r>
        <w:rPr>
          <w:color w:val="FF0000"/>
        </w:rPr>
        <w:t>I</w:t>
      </w:r>
      <w:r w:rsidRPr="0049622C">
        <w:rPr>
          <w:color w:val="FF0000"/>
        </w:rPr>
        <w:t>nsert</w:t>
      </w:r>
      <w:r>
        <w:rPr>
          <w:color w:val="FF0000"/>
        </w:rPr>
        <w:t xml:space="preserve"> Attribute Table Brief</w:t>
      </w:r>
      <w:r>
        <w:t xml:space="preserve"> Fragment for specific class list</w:t>
      </w:r>
      <w:bookmarkEnd w:id="744"/>
      <w:bookmarkEnd w:id="745"/>
    </w:p>
    <w:p w14:paraId="5130DCAB" w14:textId="77777777" w:rsidR="00551AD0" w:rsidRDefault="00551AD0" w:rsidP="00551AD0">
      <w:pPr>
        <w:spacing w:after="0"/>
        <w:rPr>
          <w:bCs/>
          <w:color w:val="7030A0"/>
        </w:rPr>
      </w:pPr>
      <w:r w:rsidRPr="00EC6AE8">
        <w:rPr>
          <w:bCs/>
          <w:color w:val="7030A0"/>
        </w:rPr>
        <w:t>[for (cl:Class | Class.allInstances()-&gt;sortedBy(name))]&lt;drop/&gt;</w:t>
      </w:r>
    </w:p>
    <w:p w14:paraId="5A8E79AA"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26DE5E07" w14:textId="77777777" w:rsidR="00551AD0" w:rsidRDefault="00551AD0" w:rsidP="00551AD0">
      <w:pPr>
        <w:spacing w:after="0"/>
        <w:rPr>
          <w:bCs/>
          <w:color w:val="7030A0"/>
        </w:rPr>
      </w:pPr>
      <w:r>
        <w:rPr>
          <w:bCs/>
          <w:color w:val="7030A0"/>
        </w:rPr>
        <w:t>[if (cl.name.contains(‘</w:t>
      </w:r>
      <w:r>
        <w:rPr>
          <w:bCs/>
          <w:color w:val="237BE8" w:themeColor="accent3" w:themeTint="99"/>
        </w:rPr>
        <w:t>&lt;class 1 name&gt;</w:t>
      </w:r>
      <w:r>
        <w:rPr>
          <w:bCs/>
          <w:color w:val="7030A0"/>
        </w:rPr>
        <w:t>’) or cl.name.contains(‘</w:t>
      </w:r>
      <w:r>
        <w:rPr>
          <w:bCs/>
          <w:color w:val="237BE8" w:themeColor="accent3" w:themeTint="99"/>
        </w:rPr>
        <w:t>&lt;class 2 name&gt;</w:t>
      </w:r>
      <w:r>
        <w:rPr>
          <w:bCs/>
          <w:color w:val="7030A0"/>
        </w:rPr>
        <w:t>’))]&lt;drop/&gt;</w:t>
      </w:r>
    </w:p>
    <w:p w14:paraId="3BCA0244" w14:textId="77777777" w:rsidR="00551AD0" w:rsidRPr="007E63CB" w:rsidRDefault="00551AD0" w:rsidP="00551AD0">
      <w:pPr>
        <w:spacing w:before="280" w:after="120"/>
        <w:rPr>
          <w:rFonts w:asciiTheme="majorHAnsi" w:eastAsiaTheme="majorEastAsia" w:hAnsiTheme="majorHAnsi" w:cstheme="majorBidi"/>
          <w:b/>
          <w:bCs/>
          <w:sz w:val="20"/>
          <w:szCs w:val="20"/>
        </w:rPr>
      </w:pPr>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p w14:paraId="4FC5CEBB" w14:textId="77777777" w:rsidR="00551AD0" w:rsidRDefault="00551AD0" w:rsidP="00551AD0">
      <w:pPr>
        <w:spacing w:after="0"/>
        <w:rPr>
          <w:bCs/>
          <w:color w:val="7030A0"/>
        </w:rPr>
      </w:pPr>
      <w:r>
        <w:rPr>
          <w:bCs/>
          <w:color w:val="7030A0"/>
        </w:rPr>
        <w:t xml:space="preserve">Inserts the attributes (name, lifecycle state, applied comment) of the class &lt;drop/&gt; </w:t>
      </w:r>
      <w:r>
        <w:rPr>
          <w:bCs/>
          <w:color w:val="7030A0"/>
        </w:rPr>
        <w:br/>
        <w:t>[cl.</w:t>
      </w:r>
      <w:r>
        <w:rPr>
          <w:bCs/>
          <w:color w:val="FF0000"/>
        </w:rPr>
        <w:t>insert</w:t>
      </w:r>
      <w:r>
        <w:rPr>
          <w:color w:val="FF0000"/>
        </w:rPr>
        <w:t>AttributeTableBrief</w:t>
      </w:r>
      <w:r>
        <w:rPr>
          <w:bCs/>
          <w:color w:val="7030A0"/>
        </w:rPr>
        <w:t xml:space="preserve"> ()/]</w:t>
      </w:r>
    </w:p>
    <w:p w14:paraId="7298C894" w14:textId="77777777" w:rsidR="00551AD0" w:rsidRDefault="00551AD0" w:rsidP="00551AD0">
      <w:pPr>
        <w:spacing w:after="0"/>
        <w:rPr>
          <w:bCs/>
          <w:color w:val="7030A0"/>
        </w:rPr>
      </w:pPr>
      <w:r>
        <w:rPr>
          <w:bCs/>
          <w:color w:val="7030A0"/>
        </w:rPr>
        <w:t>[/if]&lt;drop/&gt;</w:t>
      </w:r>
    </w:p>
    <w:p w14:paraId="6A53BE23" w14:textId="77777777" w:rsidR="00551AD0" w:rsidRDefault="00551AD0" w:rsidP="00551AD0">
      <w:pPr>
        <w:spacing w:after="0"/>
        <w:rPr>
          <w:bCs/>
          <w:color w:val="7030A0"/>
        </w:rPr>
      </w:pPr>
      <w:r>
        <w:rPr>
          <w:bCs/>
          <w:color w:val="7030A0"/>
        </w:rPr>
        <w:t>[/if]&lt;drop/&gt;</w:t>
      </w:r>
    </w:p>
    <w:p w14:paraId="29B245F8" w14:textId="77777777" w:rsidR="00551AD0" w:rsidRDefault="00551AD0" w:rsidP="00551AD0">
      <w:pPr>
        <w:spacing w:after="0"/>
        <w:rPr>
          <w:bCs/>
          <w:color w:val="7030A0"/>
        </w:rPr>
      </w:pPr>
      <w:r>
        <w:rPr>
          <w:bCs/>
          <w:color w:val="7030A0"/>
        </w:rPr>
        <w:t>[/for]&lt;drop/&gt;</w:t>
      </w:r>
    </w:p>
    <w:p w14:paraId="3732FB3C" w14:textId="77777777" w:rsidR="00551AD0" w:rsidRDefault="00551AD0" w:rsidP="00551AD0">
      <w:pPr>
        <w:pStyle w:val="berschrift4"/>
      </w:pPr>
      <w:bookmarkStart w:id="746" w:name="_Toc457510565"/>
      <w:bookmarkStart w:id="747" w:name="_Toc511379214"/>
      <w:r>
        <w:lastRenderedPageBreak/>
        <w:t xml:space="preserve">Simple use of </w:t>
      </w:r>
      <w:r>
        <w:rPr>
          <w:color w:val="FF0000"/>
        </w:rPr>
        <w:t>I</w:t>
      </w:r>
      <w:r w:rsidRPr="0049622C">
        <w:rPr>
          <w:color w:val="FF0000"/>
        </w:rPr>
        <w:t>nsert</w:t>
      </w:r>
      <w:r>
        <w:rPr>
          <w:color w:val="FF0000"/>
        </w:rPr>
        <w:t xml:space="preserve"> Ten Specified Attribute Table Brief </w:t>
      </w:r>
      <w:r>
        <w:t>Fragment for specific class list</w:t>
      </w:r>
      <w:bookmarkEnd w:id="746"/>
      <w:bookmarkEnd w:id="747"/>
    </w:p>
    <w:p w14:paraId="39DCF2DB" w14:textId="77777777" w:rsidR="00551AD0" w:rsidRDefault="00551AD0" w:rsidP="00551AD0">
      <w:pPr>
        <w:spacing w:after="0"/>
        <w:rPr>
          <w:bCs/>
          <w:color w:val="7030A0"/>
        </w:rPr>
      </w:pPr>
      <w:r>
        <w:rPr>
          <w:bCs/>
          <w:color w:val="7030A0"/>
        </w:rPr>
        <w:t xml:space="preserve">Will generate a </w:t>
      </w:r>
      <w:r w:rsidR="00B04A3E">
        <w:rPr>
          <w:bCs/>
          <w:color w:val="7030A0"/>
        </w:rPr>
        <w:t xml:space="preserve">table </w:t>
      </w:r>
      <w:commentRangeStart w:id="748"/>
      <w:r w:rsidR="00B04A3E">
        <w:rPr>
          <w:bCs/>
          <w:color w:val="7030A0"/>
        </w:rPr>
        <w:t xml:space="preserve">per class listed </w:t>
      </w:r>
      <w:commentRangeEnd w:id="748"/>
      <w:r w:rsidR="00B04A3E">
        <w:rPr>
          <w:rStyle w:val="Kommentarzeichen"/>
        </w:rPr>
        <w:commentReference w:id="748"/>
      </w:r>
      <w:r w:rsidR="00B04A3E">
        <w:rPr>
          <w:bCs/>
          <w:color w:val="7030A0"/>
        </w:rPr>
        <w:t xml:space="preserve">and </w:t>
      </w:r>
      <w:r>
        <w:rPr>
          <w:bCs/>
          <w:color w:val="7030A0"/>
        </w:rPr>
        <w:t>will insert in the table that attributes listed up to 10 &lt;drop/&gt;</w:t>
      </w:r>
    </w:p>
    <w:p w14:paraId="6C5D8F07" w14:textId="77777777" w:rsidR="00551AD0" w:rsidRDefault="00551AD0" w:rsidP="00551AD0">
      <w:pPr>
        <w:spacing w:after="0"/>
        <w:rPr>
          <w:bCs/>
          <w:color w:val="7030A0"/>
        </w:rPr>
      </w:pPr>
      <w:r w:rsidRPr="00EC6AE8">
        <w:rPr>
          <w:bCs/>
          <w:color w:val="7030A0"/>
        </w:rPr>
        <w:t>[for (cl:Class | Class.allInstances()-&gt;sortedBy(name))]&lt;drop/&gt;</w:t>
      </w:r>
    </w:p>
    <w:p w14:paraId="5C44E6B8"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5A53FF54" w14:textId="77777777" w:rsidR="00551AD0" w:rsidRDefault="00551AD0" w:rsidP="00551AD0">
      <w:pPr>
        <w:spacing w:after="0"/>
        <w:rPr>
          <w:bCs/>
          <w:color w:val="7030A0"/>
        </w:rPr>
      </w:pPr>
      <w:r>
        <w:rPr>
          <w:bCs/>
          <w:color w:val="7030A0"/>
        </w:rPr>
        <w:t>[if (cl.name.contains(‘</w:t>
      </w:r>
      <w:r>
        <w:rPr>
          <w:bCs/>
          <w:color w:val="237BE8" w:themeColor="accent3" w:themeTint="99"/>
        </w:rPr>
        <w:t>&lt;class name&gt;</w:t>
      </w:r>
      <w:r>
        <w:rPr>
          <w:bCs/>
          <w:color w:val="7030A0"/>
        </w:rPr>
        <w:t>’))]&lt;drop/&gt;</w:t>
      </w:r>
    </w:p>
    <w:p w14:paraId="6377153A" w14:textId="77777777" w:rsidR="00551AD0" w:rsidRPr="007E63CB" w:rsidRDefault="00551AD0" w:rsidP="00551AD0">
      <w:pPr>
        <w:spacing w:before="280" w:after="120"/>
        <w:rPr>
          <w:rFonts w:asciiTheme="majorHAnsi" w:eastAsiaTheme="majorEastAsia" w:hAnsiTheme="majorHAnsi" w:cstheme="majorBidi"/>
          <w:b/>
          <w:bCs/>
          <w:sz w:val="20"/>
          <w:szCs w:val="20"/>
        </w:rPr>
      </w:pPr>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p w14:paraId="6A76387F" w14:textId="77777777" w:rsidR="00551AD0" w:rsidRDefault="00551AD0" w:rsidP="00551AD0">
      <w:pPr>
        <w:spacing w:after="0"/>
        <w:rPr>
          <w:bCs/>
          <w:color w:val="7030A0"/>
        </w:rPr>
      </w:pPr>
      <w:r>
        <w:rPr>
          <w:bCs/>
          <w:color w:val="7030A0"/>
        </w:rPr>
        <w:t xml:space="preserve">Inserts the attributes (name, lifecycle state, applied comment) of the class identified in the list &lt;drop/&gt; </w:t>
      </w:r>
      <w:r>
        <w:rPr>
          <w:bCs/>
          <w:color w:val="7030A0"/>
        </w:rPr>
        <w:br/>
        <w:t>[cl.</w:t>
      </w:r>
      <w:r>
        <w:rPr>
          <w:bCs/>
          <w:color w:val="FF0000"/>
        </w:rPr>
        <w:t>insertTenSpecified</w:t>
      </w:r>
      <w:r>
        <w:rPr>
          <w:color w:val="FF0000"/>
        </w:rPr>
        <w:t>AttributeTableBrief</w:t>
      </w:r>
      <w:r>
        <w:rPr>
          <w:bCs/>
          <w:color w:val="7030A0"/>
        </w:rPr>
        <w:t xml:space="preserve"> (‘</w:t>
      </w:r>
      <w:r>
        <w:rPr>
          <w:bCs/>
          <w:color w:val="237BE8" w:themeColor="accent3" w:themeTint="99"/>
        </w:rPr>
        <w:t>&lt;attribute 1 name&gt;</w:t>
      </w:r>
      <w:r w:rsidRPr="00AD126B">
        <w:rPr>
          <w:bCs/>
          <w:color w:val="7030A0"/>
        </w:rPr>
        <w:t>’, ‘</w:t>
      </w:r>
      <w:r>
        <w:rPr>
          <w:bCs/>
          <w:color w:val="237BE8" w:themeColor="accent3" w:themeTint="99"/>
        </w:rPr>
        <w:t>&lt;attribute 2 name&gt;</w:t>
      </w:r>
      <w:r w:rsidRPr="00AD126B">
        <w:rPr>
          <w:bCs/>
          <w:color w:val="7030A0"/>
        </w:rPr>
        <w:t>’, ‘</w:t>
      </w:r>
      <w:r>
        <w:rPr>
          <w:bCs/>
          <w:color w:val="237BE8" w:themeColor="accent3" w:themeTint="99"/>
        </w:rPr>
        <w:t>3</w:t>
      </w:r>
      <w:r w:rsidRPr="00AD126B">
        <w:rPr>
          <w:bCs/>
          <w:color w:val="7030A0"/>
        </w:rPr>
        <w:t>’, ‘</w:t>
      </w:r>
      <w:r>
        <w:rPr>
          <w:bCs/>
          <w:color w:val="237BE8" w:themeColor="accent3" w:themeTint="99"/>
        </w:rPr>
        <w:t>4</w:t>
      </w:r>
      <w:r w:rsidRPr="00AD126B">
        <w:rPr>
          <w:bCs/>
          <w:color w:val="7030A0"/>
        </w:rPr>
        <w:t>’, ‘</w:t>
      </w:r>
      <w:r>
        <w:rPr>
          <w:bCs/>
          <w:color w:val="237BE8" w:themeColor="accent3" w:themeTint="99"/>
        </w:rPr>
        <w:t>5</w:t>
      </w:r>
      <w:r w:rsidRPr="00AD126B">
        <w:rPr>
          <w:bCs/>
          <w:color w:val="7030A0"/>
        </w:rPr>
        <w:t>’, ‘</w:t>
      </w:r>
      <w:r>
        <w:rPr>
          <w:bCs/>
          <w:color w:val="237BE8" w:themeColor="accent3" w:themeTint="99"/>
        </w:rPr>
        <w:t>6</w:t>
      </w:r>
      <w:r w:rsidRPr="00AD126B">
        <w:rPr>
          <w:bCs/>
          <w:color w:val="7030A0"/>
        </w:rPr>
        <w:t>’, ‘</w:t>
      </w:r>
      <w:r>
        <w:rPr>
          <w:bCs/>
          <w:color w:val="237BE8" w:themeColor="accent3" w:themeTint="99"/>
        </w:rPr>
        <w:t>7</w:t>
      </w:r>
      <w:r w:rsidRPr="00AD126B">
        <w:rPr>
          <w:bCs/>
          <w:color w:val="7030A0"/>
        </w:rPr>
        <w:t>’, ‘</w:t>
      </w:r>
      <w:r>
        <w:rPr>
          <w:bCs/>
          <w:color w:val="237BE8" w:themeColor="accent3" w:themeTint="99"/>
        </w:rPr>
        <w:t>8</w:t>
      </w:r>
      <w:r w:rsidRPr="00AD126B">
        <w:rPr>
          <w:bCs/>
          <w:color w:val="7030A0"/>
        </w:rPr>
        <w:t>’, ‘</w:t>
      </w:r>
      <w:r>
        <w:rPr>
          <w:bCs/>
          <w:color w:val="237BE8" w:themeColor="accent3" w:themeTint="99"/>
        </w:rPr>
        <w:t>9</w:t>
      </w:r>
      <w:r w:rsidRPr="00AD126B">
        <w:rPr>
          <w:bCs/>
          <w:color w:val="7030A0"/>
        </w:rPr>
        <w:t>’, ‘</w:t>
      </w:r>
      <w:r>
        <w:rPr>
          <w:bCs/>
          <w:color w:val="237BE8" w:themeColor="accent3" w:themeTint="99"/>
        </w:rPr>
        <w:t>10</w:t>
      </w:r>
      <w:r w:rsidRPr="00AD126B">
        <w:rPr>
          <w:bCs/>
          <w:color w:val="7030A0"/>
        </w:rPr>
        <w:t>’</w:t>
      </w:r>
      <w:r>
        <w:rPr>
          <w:bCs/>
          <w:color w:val="7030A0"/>
        </w:rPr>
        <w:t>)/]</w:t>
      </w:r>
    </w:p>
    <w:p w14:paraId="54624597" w14:textId="77777777" w:rsidR="00551AD0" w:rsidRDefault="00551AD0" w:rsidP="00551AD0">
      <w:pPr>
        <w:spacing w:after="0"/>
        <w:rPr>
          <w:bCs/>
          <w:color w:val="7030A0"/>
        </w:rPr>
      </w:pPr>
      <w:r>
        <w:rPr>
          <w:bCs/>
          <w:color w:val="7030A0"/>
        </w:rPr>
        <w:t>[/if]&lt;drop/&gt;</w:t>
      </w:r>
    </w:p>
    <w:p w14:paraId="59148972" w14:textId="77777777" w:rsidR="00551AD0" w:rsidRDefault="00551AD0" w:rsidP="00551AD0">
      <w:pPr>
        <w:spacing w:after="0"/>
        <w:rPr>
          <w:bCs/>
          <w:color w:val="7030A0"/>
        </w:rPr>
      </w:pPr>
      <w:r>
        <w:rPr>
          <w:bCs/>
          <w:color w:val="7030A0"/>
        </w:rPr>
        <w:t>[/if]&lt;drop/&gt;</w:t>
      </w:r>
    </w:p>
    <w:p w14:paraId="03E9C138" w14:textId="77777777" w:rsidR="00551AD0" w:rsidRDefault="00551AD0" w:rsidP="00551AD0">
      <w:pPr>
        <w:spacing w:after="0"/>
        <w:rPr>
          <w:bCs/>
          <w:color w:val="7030A0"/>
        </w:rPr>
      </w:pPr>
      <w:r>
        <w:rPr>
          <w:bCs/>
          <w:color w:val="7030A0"/>
        </w:rPr>
        <w:t>[/for]&lt;drop/&gt;</w:t>
      </w:r>
    </w:p>
    <w:p w14:paraId="39A63CEA" w14:textId="77777777" w:rsidR="00551AD0" w:rsidRDefault="00551AD0" w:rsidP="00551AD0">
      <w:pPr>
        <w:pStyle w:val="berschrift4"/>
      </w:pPr>
      <w:bookmarkStart w:id="749" w:name="_Toc457510567"/>
      <w:bookmarkStart w:id="750" w:name="_Toc511379215"/>
      <w:r>
        <w:t xml:space="preserve">Use of </w:t>
      </w:r>
      <w:r>
        <w:rPr>
          <w:color w:val="FF0000"/>
        </w:rPr>
        <w:t>Insert Start Attribute Table</w:t>
      </w:r>
      <w:r>
        <w:t xml:space="preserve"> and </w:t>
      </w:r>
      <w:r>
        <w:rPr>
          <w:color w:val="FF0000"/>
        </w:rPr>
        <w:t>Insert Attribute Row</w:t>
      </w:r>
      <w:r>
        <w:t xml:space="preserve"> Fragments for specific class list (previous method is preferred)</w:t>
      </w:r>
      <w:bookmarkEnd w:id="749"/>
      <w:bookmarkEnd w:id="750"/>
    </w:p>
    <w:p w14:paraId="397B9FFF" w14:textId="77777777" w:rsidR="00551AD0" w:rsidRDefault="00551AD0" w:rsidP="00551AD0">
      <w:pPr>
        <w:spacing w:after="0"/>
        <w:rPr>
          <w:bCs/>
          <w:color w:val="7030A0"/>
        </w:rPr>
      </w:pPr>
      <w:r w:rsidRPr="00EC6AE8">
        <w:rPr>
          <w:bCs/>
          <w:color w:val="7030A0"/>
        </w:rPr>
        <w:t>[for (cl:Class | Class.allInstances()-&gt;sortedBy(name))]&lt;drop/&gt;</w:t>
      </w:r>
    </w:p>
    <w:p w14:paraId="56B5BBF2"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14F8299A" w14:textId="77777777" w:rsidR="00551AD0" w:rsidRDefault="00551AD0" w:rsidP="00551AD0">
      <w:pPr>
        <w:spacing w:after="0"/>
        <w:rPr>
          <w:bCs/>
          <w:color w:val="7030A0"/>
        </w:rPr>
      </w:pPr>
      <w:r>
        <w:rPr>
          <w:bCs/>
          <w:color w:val="7030A0"/>
        </w:rPr>
        <w:t>[if (cl.name.contains(‘</w:t>
      </w:r>
      <w:r>
        <w:rPr>
          <w:bCs/>
          <w:color w:val="237BE8" w:themeColor="accent3" w:themeTint="99"/>
        </w:rPr>
        <w:t>&lt;class 1 name&gt;</w:t>
      </w:r>
      <w:r w:rsidRPr="003C188B">
        <w:rPr>
          <w:bCs/>
          <w:color w:val="237BE8" w:themeColor="accent3" w:themeTint="99"/>
        </w:rPr>
        <w:t>’</w:t>
      </w:r>
      <w:r>
        <w:rPr>
          <w:bCs/>
          <w:color w:val="7030A0"/>
        </w:rPr>
        <w:t>) or cl.name.contains(‘</w:t>
      </w:r>
      <w:r>
        <w:rPr>
          <w:bCs/>
          <w:color w:val="237BE8" w:themeColor="accent3" w:themeTint="99"/>
        </w:rPr>
        <w:t>&lt;class 2 name&gt;</w:t>
      </w:r>
      <w:r>
        <w:rPr>
          <w:bCs/>
          <w:color w:val="7030A0"/>
        </w:rPr>
        <w:t>’))]&lt;drop/&gt;</w:t>
      </w:r>
    </w:p>
    <w:p w14:paraId="0F60C7FF" w14:textId="77777777" w:rsidR="00551AD0" w:rsidRPr="007E63CB" w:rsidRDefault="00551AD0" w:rsidP="00551AD0">
      <w:pPr>
        <w:spacing w:before="280" w:after="120"/>
        <w:rPr>
          <w:rFonts w:asciiTheme="majorHAnsi" w:eastAsiaTheme="majorEastAsia" w:hAnsiTheme="majorHAnsi" w:cstheme="majorBidi"/>
          <w:b/>
          <w:bCs/>
          <w:sz w:val="20"/>
          <w:szCs w:val="20"/>
        </w:rPr>
      </w:pPr>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p w14:paraId="0EE54D51" w14:textId="77777777" w:rsidR="00551AD0" w:rsidRDefault="00551AD0" w:rsidP="00551AD0">
      <w:pPr>
        <w:spacing w:after="0"/>
        <w:rPr>
          <w:bCs/>
          <w:color w:val="7030A0"/>
        </w:rPr>
      </w:pPr>
      <w:r>
        <w:rPr>
          <w:bCs/>
          <w:color w:val="7030A0"/>
        </w:rPr>
        <w:t xml:space="preserve">Inserts the identified attributes (name, lifecycle state, applied comment) of the identified classes &lt;drop/&gt; </w:t>
      </w:r>
      <w:r>
        <w:rPr>
          <w:bCs/>
          <w:color w:val="7030A0"/>
        </w:rPr>
        <w:br/>
        <w:t xml:space="preserve">[if </w:t>
      </w:r>
      <w:r w:rsidRPr="007B371A">
        <w:rPr>
          <w:bCs/>
          <w:color w:val="7030A0"/>
        </w:rPr>
        <w:t>cl.ownedAttribute-&gt;notEmpty()]&lt;drop/&gt;</w:t>
      </w:r>
    </w:p>
    <w:p w14:paraId="0DD3E170" w14:textId="61D5DDEB" w:rsidR="00551AD0" w:rsidRPr="003F0E3A" w:rsidRDefault="00551AD0" w:rsidP="00551AD0">
      <w:pPr>
        <w:pStyle w:val="Beschriftung"/>
      </w:pPr>
      <w:bookmarkStart w:id="751" w:name="_Toc517250740"/>
      <w:bookmarkStart w:id="752" w:name="_Toc520987304"/>
      <w:r w:rsidRPr="00484CAE">
        <w:t xml:space="preserve">Table </w:t>
      </w:r>
      <w:r w:rsidR="00ED391E">
        <w:fldChar w:fldCharType="begin"/>
      </w:r>
      <w:r>
        <w:instrText xml:space="preserve"> SEQ Table \* ARABIC </w:instrText>
      </w:r>
      <w:r w:rsidR="00ED391E">
        <w:fldChar w:fldCharType="separate"/>
      </w:r>
      <w:r w:rsidR="00D4118B">
        <w:rPr>
          <w:noProof/>
        </w:rPr>
        <w:t>8</w:t>
      </w:r>
      <w:r w:rsidR="00ED391E">
        <w:fldChar w:fldCharType="end"/>
      </w:r>
      <w:r>
        <w:t>:</w:t>
      </w:r>
      <w:r>
        <w:rPr>
          <w:rFonts w:hint="eastAsia"/>
        </w:rPr>
        <w:t xml:space="preserve"> Attributes</w:t>
      </w:r>
      <w:r w:rsidRPr="00484CAE">
        <w:t xml:space="preserve"> </w:t>
      </w:r>
      <w:r>
        <w:t>for [cl.name/]</w:t>
      </w:r>
      <w:bookmarkEnd w:id="751"/>
      <w:bookmarkEnd w:id="752"/>
    </w:p>
    <w:p w14:paraId="147C4455" w14:textId="77777777" w:rsidR="00551AD0" w:rsidRDefault="00551AD0" w:rsidP="00551AD0">
      <w:pPr>
        <w:spacing w:after="0"/>
        <w:rPr>
          <w:color w:val="7030A0"/>
        </w:rPr>
      </w:pPr>
      <w:r w:rsidRPr="00073611">
        <w:rPr>
          <w:color w:val="7030A0"/>
        </w:rPr>
        <w:t>&lt;table&gt;&lt;drop/&gt;</w:t>
      </w:r>
    </w:p>
    <w:p w14:paraId="7E561EA8" w14:textId="77777777" w:rsidR="00551AD0" w:rsidRDefault="00551AD0" w:rsidP="00551AD0">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8E3128F" w14:textId="77777777" w:rsidR="00551AD0" w:rsidRPr="00073611" w:rsidRDefault="00551AD0" w:rsidP="00551AD0">
      <w:pPr>
        <w:spacing w:after="0"/>
        <w:rPr>
          <w:color w:val="7030A0"/>
        </w:rPr>
      </w:pPr>
      <w:r w:rsidRPr="00073611">
        <w:rPr>
          <w:color w:val="7030A0"/>
        </w:rPr>
        <w:t>[for (</w:t>
      </w:r>
      <w:r>
        <w:rPr>
          <w:color w:val="7030A0"/>
        </w:rPr>
        <w:t>p:Property|cl.ownedAttribute)</w:t>
      </w:r>
      <w:r w:rsidRPr="00073611">
        <w:rPr>
          <w:color w:val="7030A0"/>
        </w:rPr>
        <w:t>]&lt;drop/&gt;</w:t>
      </w:r>
    </w:p>
    <w:p w14:paraId="4A4BD7C8" w14:textId="77777777" w:rsidR="00551AD0" w:rsidRDefault="00551AD0" w:rsidP="00551AD0">
      <w:pPr>
        <w:spacing w:after="0"/>
        <w:rPr>
          <w:bCs/>
          <w:color w:val="7030A0"/>
        </w:rPr>
      </w:pPr>
      <w:r w:rsidRPr="007B371A">
        <w:rPr>
          <w:bCs/>
          <w:color w:val="7030A0"/>
        </w:rPr>
        <w:t xml:space="preserve">[if  </w:t>
      </w:r>
      <w:r>
        <w:rPr>
          <w:bCs/>
          <w:color w:val="7030A0"/>
        </w:rPr>
        <w:t>(p.name.contains</w:t>
      </w:r>
      <w:r w:rsidRPr="007B371A">
        <w:rPr>
          <w:bCs/>
          <w:color w:val="7030A0"/>
        </w:rPr>
        <w:t>(</w:t>
      </w:r>
      <w:r>
        <w:rPr>
          <w:bCs/>
          <w:color w:val="7030A0"/>
        </w:rPr>
        <w:t>‘</w:t>
      </w:r>
      <w:r>
        <w:rPr>
          <w:bCs/>
          <w:color w:val="237BE8" w:themeColor="accent3" w:themeTint="99"/>
        </w:rPr>
        <w:t>&lt;attribute 1 name&gt;</w:t>
      </w:r>
      <w:r>
        <w:rPr>
          <w:bCs/>
          <w:color w:val="7030A0"/>
        </w:rPr>
        <w:t>’</w:t>
      </w:r>
      <w:r w:rsidRPr="007B371A">
        <w:rPr>
          <w:bCs/>
          <w:color w:val="7030A0"/>
        </w:rPr>
        <w:t>)</w:t>
      </w:r>
      <w:r>
        <w:rPr>
          <w:bCs/>
          <w:color w:val="7030A0"/>
        </w:rPr>
        <w:t xml:space="preserve"> or p.name.contains</w:t>
      </w:r>
      <w:r w:rsidRPr="007B371A">
        <w:rPr>
          <w:bCs/>
          <w:color w:val="7030A0"/>
        </w:rPr>
        <w:t>(</w:t>
      </w:r>
      <w:r>
        <w:rPr>
          <w:bCs/>
          <w:color w:val="7030A0"/>
        </w:rPr>
        <w:t>‘</w:t>
      </w:r>
      <w:r>
        <w:rPr>
          <w:bCs/>
          <w:color w:val="237BE8" w:themeColor="accent3" w:themeTint="99"/>
        </w:rPr>
        <w:t>&lt;attribute 2 name&gt;</w:t>
      </w:r>
      <w:r>
        <w:rPr>
          <w:bCs/>
          <w:color w:val="7030A0"/>
        </w:rPr>
        <w:t>’</w:t>
      </w:r>
      <w:r w:rsidRPr="007B371A">
        <w:rPr>
          <w:bCs/>
          <w:color w:val="7030A0"/>
        </w:rPr>
        <w:t>)</w:t>
      </w:r>
      <w:r>
        <w:rPr>
          <w:bCs/>
          <w:color w:val="7030A0"/>
        </w:rPr>
        <w:t>)</w:t>
      </w:r>
      <w:r w:rsidRPr="007B371A">
        <w:rPr>
          <w:bCs/>
          <w:color w:val="7030A0"/>
        </w:rPr>
        <w:t>]&lt;drop/&gt;</w:t>
      </w:r>
    </w:p>
    <w:p w14:paraId="5AA1F9B5" w14:textId="77777777" w:rsidR="00551AD0" w:rsidRDefault="00551AD0" w:rsidP="00551AD0">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2F57DBB" w14:textId="77777777" w:rsidR="00551AD0" w:rsidRDefault="00551AD0" w:rsidP="00551AD0">
      <w:pPr>
        <w:spacing w:after="0"/>
        <w:rPr>
          <w:bCs/>
          <w:color w:val="7030A0"/>
        </w:rPr>
      </w:pPr>
      <w:r>
        <w:rPr>
          <w:bCs/>
          <w:color w:val="7030A0"/>
        </w:rPr>
        <w:t>[/if]</w:t>
      </w:r>
    </w:p>
    <w:p w14:paraId="6EE534C4" w14:textId="77777777" w:rsidR="00551AD0" w:rsidRDefault="00551AD0" w:rsidP="00551AD0">
      <w:pPr>
        <w:spacing w:after="0"/>
        <w:rPr>
          <w:color w:val="7030A0"/>
        </w:rPr>
      </w:pPr>
      <w:r w:rsidRPr="00EF122A">
        <w:rPr>
          <w:color w:val="7030A0"/>
        </w:rPr>
        <w:t>[/for]&lt;drop/&gt;</w:t>
      </w:r>
    </w:p>
    <w:p w14:paraId="6A262821" w14:textId="77777777" w:rsidR="00551AD0" w:rsidRPr="00693E11" w:rsidRDefault="00551AD0" w:rsidP="00551AD0">
      <w:pPr>
        <w:spacing w:after="0"/>
        <w:rPr>
          <w:bCs/>
          <w:color w:val="7030A0"/>
        </w:rPr>
      </w:pPr>
      <w:r>
        <w:rPr>
          <w:bCs/>
          <w:color w:val="7030A0"/>
        </w:rPr>
        <w:t>&lt;/table&gt;&lt;drop/&gt;</w:t>
      </w:r>
    </w:p>
    <w:p w14:paraId="54DE6D9A" w14:textId="77777777" w:rsidR="00551AD0" w:rsidRDefault="00551AD0" w:rsidP="00551AD0">
      <w:pPr>
        <w:spacing w:after="0"/>
        <w:rPr>
          <w:bCs/>
          <w:color w:val="7030A0"/>
        </w:rPr>
      </w:pPr>
      <w:r>
        <w:rPr>
          <w:bCs/>
          <w:color w:val="7030A0"/>
        </w:rPr>
        <w:t>[/if]&lt;drop/&gt;</w:t>
      </w:r>
    </w:p>
    <w:p w14:paraId="741F9132" w14:textId="77777777" w:rsidR="00551AD0" w:rsidRDefault="00551AD0" w:rsidP="00551AD0">
      <w:pPr>
        <w:spacing w:after="0"/>
        <w:rPr>
          <w:bCs/>
          <w:color w:val="7030A0"/>
        </w:rPr>
      </w:pPr>
      <w:r>
        <w:rPr>
          <w:bCs/>
          <w:color w:val="7030A0"/>
        </w:rPr>
        <w:t>[/if]&lt;drop/&gt;</w:t>
      </w:r>
    </w:p>
    <w:p w14:paraId="7A122CB6" w14:textId="77777777" w:rsidR="00551AD0" w:rsidRDefault="00551AD0" w:rsidP="00551AD0">
      <w:pPr>
        <w:spacing w:after="0"/>
        <w:rPr>
          <w:bCs/>
          <w:color w:val="7030A0"/>
        </w:rPr>
      </w:pPr>
      <w:r>
        <w:rPr>
          <w:bCs/>
          <w:color w:val="7030A0"/>
        </w:rPr>
        <w:t>[/if]&lt;drop/&gt;</w:t>
      </w:r>
    </w:p>
    <w:p w14:paraId="264A4492" w14:textId="77777777" w:rsidR="00551AD0" w:rsidRPr="0049622C" w:rsidRDefault="00551AD0" w:rsidP="00551AD0">
      <w:pPr>
        <w:spacing w:after="0"/>
        <w:rPr>
          <w:bCs/>
          <w:color w:val="7030A0"/>
        </w:rPr>
      </w:pPr>
      <w:r>
        <w:rPr>
          <w:bCs/>
          <w:color w:val="7030A0"/>
        </w:rPr>
        <w:t>[/for]&lt;drop/&gt;</w:t>
      </w:r>
    </w:p>
    <w:p w14:paraId="0A3551A9" w14:textId="77777777" w:rsidR="00551AD0" w:rsidRDefault="00551AD0" w:rsidP="00551AD0">
      <w:pPr>
        <w:pStyle w:val="berschrift4"/>
      </w:pPr>
      <w:bookmarkStart w:id="753" w:name="_Toc457510569"/>
      <w:bookmarkStart w:id="754" w:name="_Toc511379216"/>
      <w:r>
        <w:t xml:space="preserve">Intertwining of </w:t>
      </w:r>
      <w:r>
        <w:rPr>
          <w:color w:val="FF0000"/>
        </w:rPr>
        <w:t>I</w:t>
      </w:r>
      <w:r w:rsidRPr="0049622C">
        <w:rPr>
          <w:color w:val="FF0000"/>
        </w:rPr>
        <w:t>nsert</w:t>
      </w:r>
      <w:r>
        <w:rPr>
          <w:color w:val="FF0000"/>
        </w:rPr>
        <w:t xml:space="preserve"> </w:t>
      </w:r>
      <w:r w:rsidRPr="0049622C">
        <w:rPr>
          <w:color w:val="FF0000"/>
        </w:rPr>
        <w:t xml:space="preserve">Class </w:t>
      </w:r>
      <w:r>
        <w:t xml:space="preserve">Fragment and </w:t>
      </w:r>
      <w:r>
        <w:rPr>
          <w:color w:val="FF0000"/>
        </w:rPr>
        <w:t>I</w:t>
      </w:r>
      <w:r w:rsidRPr="0049622C">
        <w:rPr>
          <w:color w:val="FF0000"/>
        </w:rPr>
        <w:t>nsert</w:t>
      </w:r>
      <w:r>
        <w:rPr>
          <w:color w:val="FF0000"/>
        </w:rPr>
        <w:t xml:space="preserve"> Attribute Table Brief</w:t>
      </w:r>
      <w:r>
        <w:t xml:space="preserve"> Fragment for a specific class</w:t>
      </w:r>
      <w:bookmarkEnd w:id="753"/>
      <w:bookmarkEnd w:id="754"/>
    </w:p>
    <w:p w14:paraId="3A8A71D9" w14:textId="77777777" w:rsidR="00551AD0" w:rsidRDefault="00551AD0" w:rsidP="00551AD0">
      <w:pPr>
        <w:spacing w:after="0"/>
        <w:rPr>
          <w:bCs/>
          <w:color w:val="7030A0"/>
        </w:rPr>
      </w:pPr>
      <w:r w:rsidRPr="00EC6AE8">
        <w:rPr>
          <w:bCs/>
          <w:color w:val="7030A0"/>
        </w:rPr>
        <w:t>[for (cl:Class | Class.allInstances()-&gt;sortedBy(name))]&lt;drop/&gt;</w:t>
      </w:r>
    </w:p>
    <w:p w14:paraId="6C3E672C" w14:textId="77777777" w:rsidR="00551AD0" w:rsidRDefault="00551AD0" w:rsidP="00551AD0">
      <w:pPr>
        <w:spacing w:after="0"/>
        <w:rPr>
          <w:bCs/>
          <w:color w:val="7030A0"/>
        </w:rPr>
      </w:pPr>
      <w:r>
        <w:rPr>
          <w:bCs/>
          <w:color w:val="7030A0"/>
        </w:rPr>
        <w:t>[if (cl.qualifiedName.contains(‘</w:t>
      </w:r>
      <w:r>
        <w:rPr>
          <w:bCs/>
          <w:color w:val="237BE8" w:themeColor="accent3" w:themeTint="99"/>
        </w:rPr>
        <w:t>&lt;package name&gt;</w:t>
      </w:r>
      <w:r>
        <w:rPr>
          <w:bCs/>
          <w:color w:val="7030A0"/>
        </w:rPr>
        <w:t>’))]&lt;drop/&gt;</w:t>
      </w:r>
    </w:p>
    <w:p w14:paraId="3108FEEB" w14:textId="77777777" w:rsidR="00551AD0" w:rsidRDefault="00551AD0" w:rsidP="00551AD0">
      <w:pPr>
        <w:spacing w:after="0"/>
        <w:rPr>
          <w:bCs/>
          <w:color w:val="7030A0"/>
        </w:rPr>
      </w:pPr>
      <w:r>
        <w:rPr>
          <w:bCs/>
          <w:color w:val="7030A0"/>
        </w:rPr>
        <w:lastRenderedPageBreak/>
        <w:t>[if (cl.name.contains(‘</w:t>
      </w:r>
      <w:r>
        <w:rPr>
          <w:bCs/>
          <w:color w:val="237BE8" w:themeColor="accent3" w:themeTint="99"/>
        </w:rPr>
        <w:t>&lt;class 1 name&gt;</w:t>
      </w:r>
      <w:r>
        <w:rPr>
          <w:bCs/>
          <w:color w:val="7030A0"/>
        </w:rPr>
        <w:t>’))]&lt;drop/&gt;</w:t>
      </w:r>
    </w:p>
    <w:p w14:paraId="412841A2" w14:textId="77777777" w:rsidR="00551AD0" w:rsidRPr="007E63CB" w:rsidRDefault="00551AD0" w:rsidP="00551AD0">
      <w:pPr>
        <w:spacing w:before="280" w:after="120"/>
        <w:rPr>
          <w:rFonts w:asciiTheme="majorHAnsi" w:eastAsiaTheme="majorEastAsia" w:hAnsiTheme="majorHAnsi" w:cstheme="majorBidi"/>
          <w:b/>
          <w:bCs/>
          <w:sz w:val="20"/>
          <w:szCs w:val="20"/>
        </w:rPr>
      </w:pPr>
      <w:bookmarkStart w:id="755" w:name="_Toc457510570"/>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bookmarkEnd w:id="755"/>
    <w:p w14:paraId="406AA989" w14:textId="77777777" w:rsidR="00551AD0" w:rsidRDefault="00551AD0" w:rsidP="00551AD0">
      <w:pPr>
        <w:spacing w:after="0"/>
        <w:rPr>
          <w:bCs/>
          <w:color w:val="7030A0"/>
        </w:rPr>
      </w:pPr>
      <w:r>
        <w:rPr>
          <w:bCs/>
          <w:color w:val="7030A0"/>
        </w:rPr>
        <w:t xml:space="preserve">Inserts the details of the class (qualified name, applied comment) in first quotes from the package </w:t>
      </w:r>
      <w:r w:rsidR="00B04A3E">
        <w:rPr>
          <w:bCs/>
          <w:color w:val="7030A0"/>
        </w:rPr>
        <w:t xml:space="preserve">in </w:t>
      </w:r>
      <w:commentRangeStart w:id="756"/>
      <w:r w:rsidR="00B04A3E">
        <w:rPr>
          <w:bCs/>
          <w:color w:val="7030A0"/>
        </w:rPr>
        <w:t xml:space="preserve">second quotes </w:t>
      </w:r>
      <w:commentRangeEnd w:id="756"/>
      <w:r w:rsidR="00B04A3E">
        <w:rPr>
          <w:rStyle w:val="Kommentarzeichen"/>
        </w:rPr>
        <w:commentReference w:id="756"/>
      </w:r>
      <w:r w:rsidR="00B04A3E">
        <w:rPr>
          <w:bCs/>
          <w:color w:val="7030A0"/>
        </w:rPr>
        <w:t>&lt;drop/&gt;</w:t>
      </w:r>
      <w:r w:rsidR="00B04A3E">
        <w:rPr>
          <w:bCs/>
          <w:color w:val="7030A0"/>
        </w:rPr>
        <w:br/>
      </w:r>
      <w:r>
        <w:rPr>
          <w:bCs/>
          <w:color w:val="7030A0"/>
        </w:rP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Pr>
          <w:bCs/>
          <w:color w:val="237BE8" w:themeColor="accent3" w:themeTint="99"/>
        </w:rPr>
        <w:t>&lt;package name&gt;</w:t>
      </w:r>
      <w:r w:rsidRPr="003B1124">
        <w:rPr>
          <w:bCs/>
          <w:color w:val="7030A0"/>
        </w:rPr>
        <w:t>’</w:t>
      </w:r>
      <w:r>
        <w:rPr>
          <w:bCs/>
          <w:color w:val="7030A0"/>
        </w:rPr>
        <w:t>)/]</w:t>
      </w:r>
    </w:p>
    <w:p w14:paraId="56F6C3C3" w14:textId="77777777" w:rsidR="00551AD0" w:rsidRDefault="00551AD0" w:rsidP="00551AD0">
      <w:pPr>
        <w:spacing w:after="0"/>
        <w:rPr>
          <w:bCs/>
          <w:color w:val="7030A0"/>
        </w:rPr>
      </w:pPr>
      <w:r>
        <w:rPr>
          <w:bCs/>
          <w:color w:val="7030A0"/>
        </w:rPr>
        <w:t xml:space="preserve">Inserts the attributes (name, lifecycle state, applied comment) of the class &lt;drop/&gt; </w:t>
      </w:r>
      <w:r>
        <w:rPr>
          <w:bCs/>
          <w:color w:val="7030A0"/>
        </w:rPr>
        <w:br/>
        <w:t>[cl.</w:t>
      </w:r>
      <w:r>
        <w:rPr>
          <w:bCs/>
          <w:color w:val="FF0000"/>
        </w:rPr>
        <w:t>insert</w:t>
      </w:r>
      <w:r>
        <w:rPr>
          <w:color w:val="FF0000"/>
        </w:rPr>
        <w:t>AttributeTableBrief</w:t>
      </w:r>
      <w:r>
        <w:rPr>
          <w:bCs/>
          <w:color w:val="7030A0"/>
        </w:rPr>
        <w:t xml:space="preserve"> ()/]</w:t>
      </w:r>
    </w:p>
    <w:p w14:paraId="53C0E542" w14:textId="77777777" w:rsidR="00551AD0" w:rsidRPr="0049622C" w:rsidRDefault="00551AD0" w:rsidP="00551AD0">
      <w:pPr>
        <w:spacing w:after="0"/>
        <w:rPr>
          <w:bCs/>
          <w:color w:val="7030A0"/>
        </w:rPr>
      </w:pPr>
      <w:r w:rsidRPr="0049622C">
        <w:rPr>
          <w:bCs/>
          <w:color w:val="7030A0"/>
        </w:rPr>
        <w:t>[/if]&lt;drop/&gt;</w:t>
      </w:r>
    </w:p>
    <w:p w14:paraId="2A27F184" w14:textId="77777777" w:rsidR="00551AD0" w:rsidRPr="0049622C" w:rsidRDefault="00551AD0" w:rsidP="00551AD0">
      <w:pPr>
        <w:spacing w:after="0"/>
        <w:rPr>
          <w:bCs/>
          <w:color w:val="7030A0"/>
        </w:rPr>
      </w:pPr>
      <w:r w:rsidRPr="0049622C">
        <w:rPr>
          <w:bCs/>
          <w:color w:val="7030A0"/>
        </w:rPr>
        <w:t>[/if]&lt;drop/&gt;</w:t>
      </w:r>
    </w:p>
    <w:p w14:paraId="596914F1" w14:textId="77777777" w:rsidR="00551AD0" w:rsidRDefault="00551AD0" w:rsidP="00551AD0">
      <w:pPr>
        <w:spacing w:after="0"/>
        <w:rPr>
          <w:bCs/>
          <w:color w:val="7030A0"/>
        </w:rPr>
      </w:pPr>
      <w:r w:rsidRPr="0049622C">
        <w:rPr>
          <w:bCs/>
          <w:color w:val="7030A0"/>
        </w:rPr>
        <w:t>[/for]&lt;drop/&gt;</w:t>
      </w:r>
    </w:p>
    <w:p w14:paraId="2F554009" w14:textId="77777777" w:rsidR="00551AD0" w:rsidRDefault="00551AD0" w:rsidP="00551AD0">
      <w:pPr>
        <w:spacing w:after="0"/>
        <w:rPr>
          <w:bCs/>
          <w:color w:val="7030A0"/>
        </w:rPr>
      </w:pPr>
    </w:p>
    <w:p w14:paraId="748674FB" w14:textId="77777777" w:rsidR="00551AD0" w:rsidRDefault="00551AD0" w:rsidP="00551AD0">
      <w:pPr>
        <w:pStyle w:val="berschrift4"/>
      </w:pPr>
      <w:bookmarkStart w:id="757" w:name="_Toc457510571"/>
      <w:bookmarkStart w:id="758" w:name="_Toc511379217"/>
      <w:r>
        <w:t xml:space="preserve">Intertwining of </w:t>
      </w:r>
      <w:r>
        <w:rPr>
          <w:color w:val="FF0000"/>
        </w:rPr>
        <w:t>I</w:t>
      </w:r>
      <w:r w:rsidRPr="0049622C">
        <w:rPr>
          <w:color w:val="FF0000"/>
        </w:rPr>
        <w:t>nsert</w:t>
      </w:r>
      <w:r>
        <w:rPr>
          <w:color w:val="FF0000"/>
        </w:rPr>
        <w:t xml:space="preserve"> </w:t>
      </w:r>
      <w:r w:rsidRPr="0049622C">
        <w:rPr>
          <w:color w:val="FF0000"/>
        </w:rPr>
        <w:t xml:space="preserve">Class </w:t>
      </w:r>
      <w:r>
        <w:t xml:space="preserve">Fragment and </w:t>
      </w:r>
      <w:r>
        <w:rPr>
          <w:color w:val="FF0000"/>
        </w:rPr>
        <w:t>I</w:t>
      </w:r>
      <w:r w:rsidRPr="0049622C">
        <w:rPr>
          <w:color w:val="FF0000"/>
        </w:rPr>
        <w:t>nsert</w:t>
      </w:r>
      <w:r>
        <w:rPr>
          <w:color w:val="FF0000"/>
        </w:rPr>
        <w:t xml:space="preserve"> Attribute Table Brief</w:t>
      </w:r>
      <w:r>
        <w:t xml:space="preserve"> Fragment for a list of specific classes with fragments of text after each table.</w:t>
      </w:r>
      <w:bookmarkEnd w:id="757"/>
      <w:bookmarkEnd w:id="758"/>
    </w:p>
    <w:p w14:paraId="6542A79C" w14:textId="77777777" w:rsidR="00551AD0" w:rsidRDefault="00551AD0" w:rsidP="00551AD0">
      <w:pPr>
        <w:spacing w:after="0"/>
        <w:rPr>
          <w:bCs/>
          <w:color w:val="7030A0"/>
        </w:rPr>
      </w:pPr>
      <w:r w:rsidRPr="00EC6AE8">
        <w:rPr>
          <w:bCs/>
          <w:color w:val="7030A0"/>
        </w:rPr>
        <w:t>[for (cl:Class | Class.allInstances()-&gt;sortedBy(name))]&lt;drop/&gt;</w:t>
      </w:r>
    </w:p>
    <w:p w14:paraId="4924F133" w14:textId="77777777" w:rsidR="00551AD0" w:rsidRDefault="00551AD0" w:rsidP="00551AD0">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29461017" w14:textId="77777777" w:rsidR="00551AD0" w:rsidRDefault="00551AD0" w:rsidP="00551AD0">
      <w:pPr>
        <w:spacing w:after="0"/>
        <w:rPr>
          <w:bCs/>
          <w:color w:val="7030A0"/>
        </w:rPr>
      </w:pPr>
      <w:r>
        <w:rPr>
          <w:bCs/>
          <w:color w:val="7030A0"/>
        </w:rPr>
        <w:t>[if (cl.name.contains(‘</w:t>
      </w:r>
      <w:r>
        <w:rPr>
          <w:bCs/>
          <w:color w:val="237BE8" w:themeColor="accent3" w:themeTint="99"/>
        </w:rPr>
        <w:t>FcSwitch</w:t>
      </w:r>
      <w:r>
        <w:rPr>
          <w:bCs/>
          <w:color w:val="7030A0"/>
        </w:rPr>
        <w:t>’) or cl.name.contains(‘</w:t>
      </w:r>
      <w:r>
        <w:rPr>
          <w:bCs/>
          <w:color w:val="237BE8" w:themeColor="accent3" w:themeTint="99"/>
        </w:rPr>
        <w:t>FcRoute</w:t>
      </w:r>
      <w:r>
        <w:rPr>
          <w:bCs/>
          <w:color w:val="7030A0"/>
        </w:rPr>
        <w:t>’))]&lt;drop/&gt;</w:t>
      </w:r>
    </w:p>
    <w:p w14:paraId="7FE3FEAB" w14:textId="77777777" w:rsidR="00551AD0" w:rsidRPr="007E63CB" w:rsidRDefault="00551AD0" w:rsidP="00551AD0">
      <w:pPr>
        <w:spacing w:before="280" w:after="120"/>
        <w:rPr>
          <w:rFonts w:asciiTheme="majorHAnsi" w:eastAsiaTheme="majorEastAsia" w:hAnsiTheme="majorHAnsi" w:cstheme="majorBidi"/>
          <w:b/>
          <w:bCs/>
          <w:sz w:val="20"/>
          <w:szCs w:val="20"/>
        </w:rPr>
      </w:pPr>
      <w:bookmarkStart w:id="759" w:name="_Toc457510572"/>
      <w:r>
        <w:rPr>
          <w:rFonts w:asciiTheme="majorHAnsi" w:eastAsiaTheme="majorEastAsia" w:hAnsiTheme="majorHAnsi" w:cstheme="majorBidi"/>
          <w:b/>
          <w:bCs/>
          <w:sz w:val="20"/>
          <w:szCs w:val="20"/>
        </w:rPr>
        <w:t>&lt;Word section heading&gt;</w:t>
      </w:r>
      <w:r>
        <w:rPr>
          <w:rFonts w:asciiTheme="majorHAnsi" w:eastAsiaTheme="majorEastAsia" w:hAnsiTheme="majorHAnsi" w:cstheme="majorBidi"/>
          <w:b/>
          <w:bCs/>
          <w:sz w:val="20"/>
          <w:szCs w:val="20"/>
        </w:rPr>
        <w:tab/>
      </w:r>
      <w:r w:rsidRPr="007E63CB">
        <w:rPr>
          <w:rFonts w:asciiTheme="majorHAnsi" w:eastAsiaTheme="majorEastAsia" w:hAnsiTheme="majorHAnsi" w:cstheme="majorBidi"/>
          <w:b/>
          <w:bCs/>
          <w:sz w:val="20"/>
          <w:szCs w:val="20"/>
        </w:rPr>
        <w:t>[cl.name/]</w:t>
      </w:r>
    </w:p>
    <w:bookmarkEnd w:id="759"/>
    <w:p w14:paraId="68ADEECA" w14:textId="77777777" w:rsidR="00551AD0" w:rsidRDefault="00551AD0" w:rsidP="00551AD0">
      <w:pPr>
        <w:spacing w:after="0"/>
        <w:rPr>
          <w:bCs/>
          <w:color w:val="7030A0"/>
        </w:rPr>
      </w:pPr>
      <w:r>
        <w:rPr>
          <w:bCs/>
          <w:color w:val="7030A0"/>
        </w:rPr>
        <w:t xml:space="preserve">Inserts the details of the class (qualified name, applied comment) in first quotes from the package </w:t>
      </w:r>
      <w:r w:rsidR="00B04A3E">
        <w:rPr>
          <w:bCs/>
          <w:color w:val="7030A0"/>
        </w:rPr>
        <w:t xml:space="preserve">in </w:t>
      </w:r>
      <w:commentRangeStart w:id="760"/>
      <w:r w:rsidR="00B04A3E">
        <w:rPr>
          <w:bCs/>
          <w:color w:val="7030A0"/>
        </w:rPr>
        <w:t xml:space="preserve">second quotes </w:t>
      </w:r>
      <w:commentRangeEnd w:id="760"/>
      <w:r w:rsidR="00B04A3E">
        <w:rPr>
          <w:rStyle w:val="Kommentarzeichen"/>
        </w:rPr>
        <w:commentReference w:id="760"/>
      </w:r>
      <w:r w:rsidR="00B04A3E">
        <w:rPr>
          <w:bCs/>
          <w:color w:val="7030A0"/>
        </w:rPr>
        <w:t>&lt;drop/&gt;</w:t>
      </w:r>
      <w:r w:rsidR="00B04A3E">
        <w:rPr>
          <w:bCs/>
          <w:color w:val="7030A0"/>
        </w:rPr>
        <w:br/>
      </w:r>
      <w:r>
        <w:rPr>
          <w:bCs/>
          <w:color w:val="7030A0"/>
        </w:rP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Pr>
          <w:bCs/>
          <w:color w:val="237BE8" w:themeColor="accent3" w:themeTint="99"/>
        </w:rPr>
        <w:t>&lt;package name&gt;</w:t>
      </w:r>
      <w:r w:rsidRPr="00551AD0">
        <w:rPr>
          <w:bCs/>
          <w:color w:val="7030A0"/>
        </w:rPr>
        <w:t>’</w:t>
      </w:r>
      <w:r>
        <w:rPr>
          <w:bCs/>
          <w:color w:val="7030A0"/>
        </w:rPr>
        <w:t>)/]</w:t>
      </w:r>
    </w:p>
    <w:p w14:paraId="73AEA135" w14:textId="77777777" w:rsidR="00551AD0" w:rsidRDefault="00551AD0" w:rsidP="00551AD0">
      <w:pPr>
        <w:spacing w:after="0"/>
        <w:rPr>
          <w:bCs/>
          <w:color w:val="7030A0"/>
        </w:rPr>
      </w:pPr>
      <w:r>
        <w:rPr>
          <w:bCs/>
          <w:color w:val="7030A0"/>
        </w:rPr>
        <w:t xml:space="preserve">Inserts the attributes (name, lifecycle state, applied comment) of the class &lt;drop/&gt; </w:t>
      </w:r>
      <w:r>
        <w:rPr>
          <w:bCs/>
          <w:color w:val="7030A0"/>
        </w:rPr>
        <w:br/>
        <w:t>[cl.</w:t>
      </w:r>
      <w:r>
        <w:rPr>
          <w:bCs/>
          <w:color w:val="FF0000"/>
        </w:rPr>
        <w:t>insert</w:t>
      </w:r>
      <w:r>
        <w:rPr>
          <w:color w:val="FF0000"/>
        </w:rPr>
        <w:t>AttributeTableBrief</w:t>
      </w:r>
      <w:r>
        <w:rPr>
          <w:bCs/>
          <w:color w:val="7030A0"/>
        </w:rPr>
        <w:t xml:space="preserve"> ()/]</w:t>
      </w:r>
    </w:p>
    <w:p w14:paraId="0D6B68B1" w14:textId="77777777" w:rsidR="00551AD0" w:rsidRDefault="00551AD0" w:rsidP="00551AD0">
      <w:pPr>
        <w:spacing w:after="0"/>
        <w:rPr>
          <w:bCs/>
          <w:color w:val="7030A0"/>
        </w:rPr>
      </w:pPr>
      <w:r>
        <w:rPr>
          <w:bCs/>
          <w:color w:val="7030A0"/>
        </w:rPr>
        <w:t>[if (cl.name.contains(‘</w:t>
      </w:r>
      <w:r>
        <w:rPr>
          <w:bCs/>
          <w:color w:val="237BE8" w:themeColor="accent3" w:themeTint="99"/>
        </w:rPr>
        <w:t>&lt;class 1 name&gt;</w:t>
      </w:r>
      <w:r>
        <w:rPr>
          <w:bCs/>
          <w:color w:val="7030A0"/>
        </w:rPr>
        <w:t>’))]&lt;drop/&gt;</w:t>
      </w:r>
    </w:p>
    <w:p w14:paraId="6C9BFA48" w14:textId="77777777" w:rsidR="00551AD0" w:rsidRPr="00FD3433" w:rsidRDefault="00551AD0" w:rsidP="00551AD0">
      <w:pPr>
        <w:spacing w:after="0"/>
        <w:rPr>
          <w:bCs/>
          <w:color w:val="auto"/>
        </w:rPr>
      </w:pPr>
      <w:r>
        <w:rPr>
          <w:bCs/>
          <w:color w:val="auto"/>
        </w:rPr>
        <w:t>&lt;Text 1 to be inserted after the table&gt;</w:t>
      </w:r>
    </w:p>
    <w:p w14:paraId="36DD8DE6" w14:textId="77777777" w:rsidR="00551AD0" w:rsidRDefault="00551AD0" w:rsidP="00551AD0">
      <w:pPr>
        <w:spacing w:after="0"/>
        <w:rPr>
          <w:bCs/>
          <w:color w:val="7030A0"/>
        </w:rPr>
      </w:pPr>
      <w:r>
        <w:rPr>
          <w:bCs/>
          <w:color w:val="7030A0"/>
        </w:rPr>
        <w:t>[else]</w:t>
      </w:r>
      <w:r w:rsidRPr="00942A99">
        <w:rPr>
          <w:bCs/>
          <w:color w:val="7030A0"/>
        </w:rPr>
        <w:t xml:space="preserve"> </w:t>
      </w:r>
      <w:r>
        <w:rPr>
          <w:bCs/>
          <w:color w:val="7030A0"/>
        </w:rPr>
        <w:t>&lt;drop/&gt;</w:t>
      </w:r>
    </w:p>
    <w:p w14:paraId="6C998033" w14:textId="77777777" w:rsidR="00551AD0" w:rsidRDefault="00551AD0" w:rsidP="00551AD0">
      <w:pPr>
        <w:spacing w:after="0"/>
        <w:rPr>
          <w:bCs/>
          <w:color w:val="7030A0"/>
        </w:rPr>
      </w:pPr>
      <w:r>
        <w:rPr>
          <w:bCs/>
          <w:color w:val="7030A0"/>
        </w:rPr>
        <w:t>[if (cl.name.contains(‘</w:t>
      </w:r>
      <w:r>
        <w:rPr>
          <w:bCs/>
          <w:color w:val="237BE8" w:themeColor="accent3" w:themeTint="99"/>
        </w:rPr>
        <w:t>&lt;class 2 name&gt;</w:t>
      </w:r>
      <w:r>
        <w:rPr>
          <w:bCs/>
          <w:color w:val="7030A0"/>
        </w:rPr>
        <w:t>’))]&lt;drop/&gt;</w:t>
      </w:r>
    </w:p>
    <w:p w14:paraId="57D827F3" w14:textId="77777777" w:rsidR="00551AD0" w:rsidRPr="00FD3433" w:rsidRDefault="00551AD0" w:rsidP="00551AD0">
      <w:pPr>
        <w:spacing w:after="0"/>
        <w:rPr>
          <w:bCs/>
          <w:color w:val="auto"/>
        </w:rPr>
      </w:pPr>
      <w:r>
        <w:rPr>
          <w:bCs/>
          <w:color w:val="auto"/>
        </w:rPr>
        <w:t>&lt;Text 2 to be inserted after the table&gt;</w:t>
      </w:r>
    </w:p>
    <w:p w14:paraId="1A818632" w14:textId="77777777" w:rsidR="00551AD0" w:rsidRPr="0049622C" w:rsidRDefault="00551AD0" w:rsidP="00551AD0">
      <w:pPr>
        <w:spacing w:after="0"/>
        <w:rPr>
          <w:bCs/>
          <w:color w:val="7030A0"/>
        </w:rPr>
      </w:pPr>
      <w:r w:rsidRPr="0049622C">
        <w:rPr>
          <w:bCs/>
          <w:color w:val="7030A0"/>
        </w:rPr>
        <w:t>[/if]&lt;drop/&gt;</w:t>
      </w:r>
    </w:p>
    <w:p w14:paraId="7605FBBC" w14:textId="77777777" w:rsidR="00551AD0" w:rsidRDefault="00551AD0" w:rsidP="00551AD0">
      <w:pPr>
        <w:spacing w:after="0"/>
        <w:rPr>
          <w:bCs/>
          <w:color w:val="7030A0"/>
        </w:rPr>
      </w:pPr>
      <w:r w:rsidRPr="0049622C">
        <w:rPr>
          <w:bCs/>
          <w:color w:val="7030A0"/>
        </w:rPr>
        <w:t>[/if]&lt;drop/&gt;</w:t>
      </w:r>
    </w:p>
    <w:p w14:paraId="5E9757C0" w14:textId="77777777" w:rsidR="00551AD0" w:rsidRPr="0049622C" w:rsidRDefault="00551AD0" w:rsidP="00551AD0">
      <w:pPr>
        <w:spacing w:after="0"/>
        <w:rPr>
          <w:bCs/>
          <w:color w:val="7030A0"/>
        </w:rPr>
      </w:pPr>
      <w:r w:rsidRPr="0049622C">
        <w:rPr>
          <w:bCs/>
          <w:color w:val="7030A0"/>
        </w:rPr>
        <w:t>[/if]&lt;drop/&gt;</w:t>
      </w:r>
    </w:p>
    <w:p w14:paraId="6F0E55B6" w14:textId="77777777" w:rsidR="00551AD0" w:rsidRPr="0049622C" w:rsidRDefault="00551AD0" w:rsidP="00551AD0">
      <w:pPr>
        <w:spacing w:after="0"/>
        <w:rPr>
          <w:bCs/>
          <w:color w:val="7030A0"/>
        </w:rPr>
      </w:pPr>
      <w:r w:rsidRPr="0049622C">
        <w:rPr>
          <w:bCs/>
          <w:color w:val="7030A0"/>
        </w:rPr>
        <w:t>[/if]&lt;drop/&gt;</w:t>
      </w:r>
    </w:p>
    <w:p w14:paraId="13FB15B7" w14:textId="77777777" w:rsidR="00551AD0" w:rsidRDefault="00551AD0" w:rsidP="00551AD0">
      <w:pPr>
        <w:spacing w:after="0"/>
        <w:rPr>
          <w:bCs/>
          <w:color w:val="7030A0"/>
        </w:rPr>
      </w:pPr>
      <w:r w:rsidRPr="0049622C">
        <w:rPr>
          <w:bCs/>
          <w:color w:val="7030A0"/>
        </w:rPr>
        <w:t>[/for]&lt;drop/&gt;</w:t>
      </w:r>
    </w:p>
    <w:p w14:paraId="227CC4DB" w14:textId="77777777" w:rsidR="00551AD0" w:rsidRPr="008A1F1F" w:rsidRDefault="00551AD0" w:rsidP="00551AD0">
      <w:pPr>
        <w:spacing w:after="120"/>
        <w:rPr>
          <w:b/>
        </w:rPr>
      </w:pPr>
      <w:r>
        <w:rPr>
          <w:b/>
        </w:rPr>
        <w:t>End of document</w:t>
      </w:r>
    </w:p>
    <w:p w14:paraId="2798C1F4" w14:textId="77777777" w:rsidR="00551AD0" w:rsidRDefault="00551AD0" w:rsidP="00551AD0">
      <w:pPr>
        <w:rPr>
          <w:color w:val="7030A0"/>
          <w:lang w:val="en-GB"/>
        </w:rPr>
      </w:pPr>
      <w:r w:rsidRPr="00644E0D">
        <w:rPr>
          <w:color w:val="7030A0"/>
          <w:lang w:val="en-GB"/>
        </w:rPr>
        <w:t>&lt;/gendoc&gt;&lt;drop/&gt;</w:t>
      </w:r>
    </w:p>
    <w:p w14:paraId="2A55708E" w14:textId="77777777" w:rsidR="00C817D5" w:rsidRPr="00EE46D0" w:rsidRDefault="00C817D5" w:rsidP="000935DF">
      <w:pPr>
        <w:rPr>
          <w:color w:val="auto"/>
        </w:rPr>
      </w:pPr>
    </w:p>
    <w:p w14:paraId="2ACBB2EE" w14:textId="77777777" w:rsidR="00916805" w:rsidRDefault="002F0968">
      <w:pPr>
        <w:pStyle w:val="berschrift2"/>
      </w:pPr>
      <w:bookmarkStart w:id="761" w:name="_Toc511379218"/>
      <w:bookmarkStart w:id="762" w:name="_Toc520987179"/>
      <w:r>
        <w:t>Example complete template</w:t>
      </w:r>
      <w:bookmarkEnd w:id="761"/>
      <w:bookmarkEnd w:id="762"/>
    </w:p>
    <w:p w14:paraId="639C28E7" w14:textId="77777777" w:rsidR="002F0968" w:rsidRDefault="002F0968" w:rsidP="002F0968">
      <w:r>
        <w:t xml:space="preserve">The following embedded file contains script which when modified to select the right model (several places in the file) and output locations will print three diagrams and/or all diagrams in the model (follow instruction to control the options) and will then provide data dictionary </w:t>
      </w:r>
      <w:r w:rsidR="00950A4C">
        <w:t>clause</w:t>
      </w:r>
      <w:r>
        <w:t>s listing classes, complex data types, enumerations and primitive data types.</w:t>
      </w:r>
    </w:p>
    <w:bookmarkStart w:id="763" w:name="_MON_1504938165"/>
    <w:bookmarkEnd w:id="763"/>
    <w:p w14:paraId="78DA1AF4" w14:textId="77777777" w:rsidR="002F0968" w:rsidRDefault="002F0968" w:rsidP="002F0968">
      <w:pPr>
        <w:jc w:val="center"/>
      </w:pPr>
      <w:r>
        <w:object w:dxaOrig="2040" w:dyaOrig="1320" w14:anchorId="295D31B9">
          <v:shape id="_x0000_i1038" type="#_x0000_t75" style="width:101.9pt;height:65.9pt" o:ole="">
            <v:imagedata r:id="rId318" o:title=""/>
          </v:shape>
          <o:OLEObject Type="Embed" ProgID="Word.Document.12" ShapeID="_x0000_i1038" DrawAspect="Icon" ObjectID="_1692107832" r:id="rId319">
            <o:FieldCodes>\s</o:FieldCodes>
          </o:OLEObject>
        </w:object>
      </w:r>
    </w:p>
    <w:p w14:paraId="6248F834" w14:textId="77777777" w:rsidR="002F0968" w:rsidRDefault="002F0968" w:rsidP="002F0968">
      <w:r>
        <w:t>Note that when using a template figure numbers, table numbers, references, tables of contents/figures/tables etc will need to be updated in the output document to provide a completed document.</w:t>
      </w:r>
    </w:p>
    <w:p w14:paraId="2466BC95" w14:textId="77777777" w:rsidR="00916805" w:rsidRDefault="002F0968">
      <w:pPr>
        <w:pStyle w:val="berschrift2"/>
      </w:pPr>
      <w:bookmarkStart w:id="764" w:name="_Toc511379219"/>
      <w:bookmarkStart w:id="765" w:name="_Toc520987180"/>
      <w:r>
        <w:t>Extending the template</w:t>
      </w:r>
      <w:bookmarkEnd w:id="764"/>
      <w:bookmarkEnd w:id="765"/>
    </w:p>
    <w:p w14:paraId="145D63DE" w14:textId="77777777" w:rsidR="002F0968" w:rsidRDefault="002F0968" w:rsidP="002F0968">
      <w:r>
        <w:t>Work is ongoing to extend the capability for documentation. These guidelines will be updated as additional relevant capabilities are identified.</w:t>
      </w:r>
    </w:p>
    <w:p w14:paraId="5DCCF6EA" w14:textId="77777777" w:rsidR="00916805" w:rsidRDefault="002F0968">
      <w:pPr>
        <w:pStyle w:val="berschrift2"/>
      </w:pPr>
      <w:bookmarkStart w:id="766" w:name="_Ref436058965"/>
      <w:bookmarkStart w:id="767" w:name="_Ref436058969"/>
      <w:bookmarkStart w:id="768" w:name="_Toc511379220"/>
      <w:bookmarkStart w:id="769" w:name="_Toc520987181"/>
      <w:r>
        <w:t>Known issues</w:t>
      </w:r>
      <w:bookmarkEnd w:id="766"/>
      <w:bookmarkEnd w:id="767"/>
      <w:bookmarkEnd w:id="768"/>
      <w:bookmarkEnd w:id="769"/>
    </w:p>
    <w:p w14:paraId="1B2962D9" w14:textId="77777777" w:rsidR="002F0968" w:rsidRDefault="002F0968" w:rsidP="002F0968">
      <w:r>
        <w:t>Known issues:</w:t>
      </w:r>
    </w:p>
    <w:p w14:paraId="1DC1F1A1" w14:textId="77777777" w:rsidR="002F0968" w:rsidRDefault="002F0968" w:rsidP="004561F6">
      <w:pPr>
        <w:pStyle w:val="Listenabsatz"/>
        <w:numPr>
          <w:ilvl w:val="0"/>
          <w:numId w:val="6"/>
        </w:numPr>
      </w:pPr>
      <w:r>
        <w:t>Some header/footer content may prevent document production</w:t>
      </w:r>
    </w:p>
    <w:p w14:paraId="345F7C50" w14:textId="77777777" w:rsidR="002F0968" w:rsidRDefault="002F0968" w:rsidP="004561F6">
      <w:pPr>
        <w:pStyle w:val="Listenabsatz"/>
        <w:numPr>
          <w:ilvl w:val="0"/>
          <w:numId w:val="6"/>
        </w:numPr>
      </w:pPr>
      <w:r>
        <w:t xml:space="preserve">“[“ (often used in references) </w:t>
      </w:r>
      <w:r w:rsidR="00185D47">
        <w:t>shall</w:t>
      </w:r>
      <w:r>
        <w:t xml:space="preserve"> not be used in the Word text anywhere</w:t>
      </w:r>
    </w:p>
    <w:bookmarkEnd w:id="651"/>
    <w:p w14:paraId="4E30E633" w14:textId="77777777" w:rsidR="006461E7" w:rsidRPr="00F92372" w:rsidRDefault="00F92372" w:rsidP="004561F6">
      <w:pPr>
        <w:pStyle w:val="Listenabsatz"/>
        <w:numPr>
          <w:ilvl w:val="0"/>
          <w:numId w:val="6"/>
        </w:numPr>
      </w:pPr>
      <w:r w:rsidRPr="00F92372">
        <w:t xml:space="preserve">The </w:t>
      </w:r>
      <w:r w:rsidR="00D41F21">
        <w:t>“</w:t>
      </w:r>
      <w:r w:rsidRPr="00F92372">
        <w:t>importedFragments</w:t>
      </w:r>
      <w:r w:rsidR="00D41F21">
        <w:t>”</w:t>
      </w:r>
      <w:r w:rsidRPr="00F92372">
        <w:t xml:space="preserve"> statement does not allow a space after the semicolon; e.g., </w:t>
      </w:r>
      <w:r w:rsidR="006461E7" w:rsidRPr="00F92372">
        <w:t>importedFragments='</w:t>
      </w:r>
      <w:r w:rsidRPr="00F92372">
        <w:t>&lt;name of first fragment</w:t>
      </w:r>
      <w:r w:rsidR="00670105" w:rsidRPr="00670105">
        <w:rPr>
          <w:highlight w:val="cyan"/>
        </w:rPr>
        <w:t>&gt;; &lt;</w:t>
      </w:r>
      <w:r w:rsidRPr="00F92372">
        <w:t>name of second fragment&gt;</w:t>
      </w:r>
    </w:p>
    <w:bookmarkEnd w:id="652"/>
    <w:bookmarkEnd w:id="653"/>
    <w:p w14:paraId="44FC03E6" w14:textId="77777777" w:rsidR="00E53691" w:rsidRDefault="00E53691" w:rsidP="0021635F"/>
    <w:p w14:paraId="132E7270" w14:textId="77777777" w:rsidR="00CF2993" w:rsidRDefault="00CF2993" w:rsidP="00DF621F">
      <w:pPr>
        <w:pStyle w:val="berschrift1"/>
      </w:pPr>
      <w:bookmarkStart w:id="770" w:name="_Toc433788579"/>
      <w:bookmarkStart w:id="771" w:name="_Ref405901097"/>
      <w:bookmarkStart w:id="772" w:name="_Toc434504819"/>
      <w:bookmarkStart w:id="773" w:name="_Toc434505266"/>
      <w:bookmarkStart w:id="774" w:name="_Toc511379221"/>
      <w:bookmarkStart w:id="775" w:name="_Toc520987182"/>
      <w:bookmarkEnd w:id="770"/>
      <w:r>
        <w:t>Importing RSA Models into Papyrus</w:t>
      </w:r>
      <w:bookmarkEnd w:id="771"/>
      <w:bookmarkEnd w:id="772"/>
      <w:bookmarkEnd w:id="773"/>
      <w:bookmarkEnd w:id="774"/>
      <w:bookmarkEnd w:id="775"/>
    </w:p>
    <w:p w14:paraId="77E8EB08" w14:textId="77777777" w:rsidR="000614A9" w:rsidRDefault="000614A9" w:rsidP="000614A9">
      <w:pPr>
        <w:pStyle w:val="berschrift2"/>
      </w:pPr>
      <w:bookmarkStart w:id="776" w:name="_Toc511379222"/>
      <w:bookmarkStart w:id="777" w:name="_Toc520987183"/>
      <w:r>
        <w:t>Prerequisite</w:t>
      </w:r>
      <w:bookmarkEnd w:id="776"/>
      <w:bookmarkEnd w:id="777"/>
    </w:p>
    <w:p w14:paraId="3D8D8286" w14:textId="77777777" w:rsidR="00CF2993" w:rsidRDefault="00CF2993" w:rsidP="00CF2993">
      <w:r>
        <w:t xml:space="preserve">This </w:t>
      </w:r>
      <w:r w:rsidR="00950A4C">
        <w:t>clause</w:t>
      </w:r>
      <w:r>
        <w:t xml:space="preserve"> describes the steps to be followed when Models “written” in RSA (TM Forum and I</w:t>
      </w:r>
      <w:r w:rsidR="007D74D1">
        <w:t>T</w:t>
      </w:r>
      <w:r>
        <w:t xml:space="preserve">U-T are using this UML </w:t>
      </w:r>
      <w:r w:rsidR="00556267">
        <w:t xml:space="preserve">tool </w:t>
      </w:r>
      <w:r>
        <w:t>from IBM) need to be imported to Papyrus.</w:t>
      </w:r>
    </w:p>
    <w:p w14:paraId="78D528D1" w14:textId="77777777" w:rsidR="002A31CC" w:rsidRDefault="002A31CC" w:rsidP="002A31CC">
      <w:r w:rsidRPr="00FB53FC">
        <w:t>Prerequisite</w:t>
      </w:r>
      <w:r>
        <w:t xml:space="preserve"> for doing this is that the additional Papyrus component “RSA Model Importer” is installed. Additional Papyrus components can be installed via</w:t>
      </w:r>
    </w:p>
    <w:p w14:paraId="248BC779" w14:textId="77777777" w:rsidR="002A31CC" w:rsidRDefault="00A56814" w:rsidP="002A31CC">
      <w:pPr>
        <w:jc w:val="center"/>
      </w:pPr>
      <w:r>
        <w:rPr>
          <w:noProof/>
          <w:lang w:val="de-DE" w:eastAsia="de-DE"/>
        </w:rPr>
        <w:lastRenderedPageBreak/>
        <w:drawing>
          <wp:inline distT="0" distB="0" distL="0" distR="0" wp14:anchorId="774952B5" wp14:editId="52F6D50D">
            <wp:extent cx="2385724" cy="2581275"/>
            <wp:effectExtent l="19050" t="0" r="0" b="0"/>
            <wp:docPr id="81" name="Bild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20"/>
                    <a:srcRect/>
                    <a:stretch>
                      <a:fillRect/>
                    </a:stretch>
                  </pic:blipFill>
                  <pic:spPr bwMode="auto">
                    <a:xfrm>
                      <a:off x="0" y="0"/>
                      <a:ext cx="2385724" cy="2581275"/>
                    </a:xfrm>
                    <a:prstGeom prst="rect">
                      <a:avLst/>
                    </a:prstGeom>
                    <a:noFill/>
                    <a:ln w="9525">
                      <a:noFill/>
                      <a:miter lim="800000"/>
                      <a:headEnd/>
                      <a:tailEnd/>
                    </a:ln>
                  </pic:spPr>
                </pic:pic>
              </a:graphicData>
            </a:graphic>
          </wp:inline>
        </w:drawing>
      </w:r>
      <w:r w:rsidR="00E17ADE" w:rsidRPr="00E17ADE">
        <w:rPr>
          <w:noProof/>
          <w:lang w:eastAsia="de-DE"/>
        </w:rPr>
        <w:t xml:space="preserve">  </w:t>
      </w:r>
      <w:r w:rsidR="00343526">
        <w:rPr>
          <w:noProof/>
          <w:lang w:val="de-DE" w:eastAsia="de-DE"/>
        </w:rPr>
        <w:drawing>
          <wp:inline distT="0" distB="0" distL="0" distR="0" wp14:anchorId="625831C2" wp14:editId="6C79B7BD">
            <wp:extent cx="3381375" cy="3955310"/>
            <wp:effectExtent l="19050" t="0" r="9525" b="0"/>
            <wp:docPr id="157"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1"/>
                    <a:srcRect/>
                    <a:stretch>
                      <a:fillRect/>
                    </a:stretch>
                  </pic:blipFill>
                  <pic:spPr bwMode="auto">
                    <a:xfrm>
                      <a:off x="0" y="0"/>
                      <a:ext cx="3381375" cy="3955310"/>
                    </a:xfrm>
                    <a:prstGeom prst="rect">
                      <a:avLst/>
                    </a:prstGeom>
                    <a:noFill/>
                    <a:ln w="9525">
                      <a:noFill/>
                      <a:miter lim="800000"/>
                      <a:headEnd/>
                      <a:tailEnd/>
                    </a:ln>
                  </pic:spPr>
                </pic:pic>
              </a:graphicData>
            </a:graphic>
          </wp:inline>
        </w:drawing>
      </w:r>
    </w:p>
    <w:p w14:paraId="21703604" w14:textId="263DFDB0" w:rsidR="002A31CC" w:rsidRPr="005240E3" w:rsidRDefault="002A31CC" w:rsidP="00961D9C">
      <w:pPr>
        <w:pStyle w:val="FigureCaption"/>
      </w:pPr>
      <w:bookmarkStart w:id="778" w:name="_Toc511379117"/>
      <w:bookmarkStart w:id="779" w:name="_Toc520987294"/>
      <w:r w:rsidRPr="005240E3">
        <w:t xml:space="preserve">Figure </w:t>
      </w:r>
      <w:r w:rsidR="00ED391E">
        <w:fldChar w:fldCharType="begin"/>
      </w:r>
      <w:r w:rsidR="00670105">
        <w:instrText xml:space="preserve"> STYLEREF 1 \s </w:instrText>
      </w:r>
      <w:r w:rsidR="00ED391E">
        <w:fldChar w:fldCharType="separate"/>
      </w:r>
      <w:r w:rsidR="00D4118B">
        <w:rPr>
          <w:noProof/>
        </w:rPr>
        <w:t>9</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1</w:t>
      </w:r>
      <w:r w:rsidR="00ED391E">
        <w:fldChar w:fldCharType="end"/>
      </w:r>
      <w:r w:rsidRPr="005240E3">
        <w:t xml:space="preserve">: </w:t>
      </w:r>
      <w:r>
        <w:t xml:space="preserve">Installing </w:t>
      </w:r>
      <w:r w:rsidRPr="00AB4D25">
        <w:t xml:space="preserve">Papyrus </w:t>
      </w:r>
      <w:r>
        <w:t>C</w:t>
      </w:r>
      <w:r w:rsidRPr="00AB4D25">
        <w:t>omponent “RSA Model Importer”</w:t>
      </w:r>
      <w:bookmarkEnd w:id="778"/>
      <w:bookmarkEnd w:id="779"/>
    </w:p>
    <w:p w14:paraId="68D4EEBF" w14:textId="77777777" w:rsidR="00CF2993" w:rsidRDefault="00CF2993" w:rsidP="00CF2993"/>
    <w:p w14:paraId="4BD81789" w14:textId="77777777" w:rsidR="00CF2993" w:rsidRDefault="00CF2993" w:rsidP="00DF621F">
      <w:pPr>
        <w:pStyle w:val="berschrift2"/>
      </w:pPr>
      <w:bookmarkStart w:id="780" w:name="_Toc434504820"/>
      <w:bookmarkStart w:id="781" w:name="_Toc434505267"/>
      <w:bookmarkStart w:id="782" w:name="_Toc511379223"/>
      <w:bookmarkStart w:id="783" w:name="_Toc520987184"/>
      <w:r>
        <w:t xml:space="preserve">Import RSA </w:t>
      </w:r>
      <w:r w:rsidR="00FC6DBF">
        <w:t xml:space="preserve">Model </w:t>
      </w:r>
      <w:r>
        <w:t>into Papyrus</w:t>
      </w:r>
      <w:bookmarkEnd w:id="780"/>
      <w:bookmarkEnd w:id="781"/>
      <w:bookmarkEnd w:id="782"/>
      <w:bookmarkEnd w:id="783"/>
    </w:p>
    <w:p w14:paraId="3C0BD02A" w14:textId="77777777" w:rsidR="004C358A" w:rsidRDefault="004C358A" w:rsidP="00FC6DBF">
      <w:r>
        <w:t>Note</w:t>
      </w:r>
      <w:r w:rsidR="00B33124">
        <w:t>s</w:t>
      </w:r>
      <w:r>
        <w:t>: Each step identifies the tool that is used to execute it.</w:t>
      </w:r>
      <w:r w:rsidR="0044067F">
        <w:t xml:space="preserve"> </w:t>
      </w:r>
      <w:r w:rsidR="00B33124">
        <w:t>Any ASCII editor can be used instead of Notepad++.</w:t>
      </w:r>
      <w:r w:rsidR="005F19A1">
        <w:br/>
      </w:r>
      <w:r w:rsidR="0044067F">
        <w:t>The import of the ITU-T G.8052 model is used here as an example.</w:t>
      </w:r>
    </w:p>
    <w:p w14:paraId="2C3DBC97" w14:textId="77777777" w:rsidR="00CF2993" w:rsidRDefault="00F53E48" w:rsidP="004561F6">
      <w:pPr>
        <w:pStyle w:val="Listenabsatz"/>
        <w:numPr>
          <w:ilvl w:val="0"/>
          <w:numId w:val="4"/>
        </w:numPr>
        <w:ind w:left="709" w:hanging="349"/>
      </w:pPr>
      <w:r>
        <w:t xml:space="preserve">Create a </w:t>
      </w:r>
      <w:r w:rsidR="00230311">
        <w:t>new, empty</w:t>
      </w:r>
      <w:r w:rsidR="004C358A">
        <w:t xml:space="preserve"> </w:t>
      </w:r>
      <w:r w:rsidR="00AC55DF">
        <w:t xml:space="preserve">general </w:t>
      </w:r>
      <w:r w:rsidR="00CF2993">
        <w:t>project</w:t>
      </w:r>
      <w:r w:rsidR="00AC55DF">
        <w:t xml:space="preserve"> (i.e., not a Papyrus project)</w:t>
      </w:r>
      <w:r w:rsidR="004C358A">
        <w:t>.</w:t>
      </w:r>
      <w:r w:rsidR="0044067F">
        <w:br/>
      </w:r>
      <w:r w:rsidR="00D2416D">
        <w:rPr>
          <w:noProof/>
          <w:lang w:val="de-DE" w:eastAsia="de-DE"/>
        </w:rPr>
        <w:drawing>
          <wp:inline distT="0" distB="0" distL="0" distR="0" wp14:anchorId="148ACCD1" wp14:editId="2BE02AD8">
            <wp:extent cx="1333500" cy="495300"/>
            <wp:effectExtent l="19050" t="0" r="0" b="0"/>
            <wp:docPr id="162"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2"/>
                    <a:srcRect/>
                    <a:stretch>
                      <a:fillRect/>
                    </a:stretch>
                  </pic:blipFill>
                  <pic:spPr bwMode="auto">
                    <a:xfrm>
                      <a:off x="0" y="0"/>
                      <a:ext cx="1333500" cy="495300"/>
                    </a:xfrm>
                    <a:prstGeom prst="rect">
                      <a:avLst/>
                    </a:prstGeom>
                    <a:noFill/>
                    <a:ln w="9525">
                      <a:noFill/>
                      <a:miter lim="800000"/>
                      <a:headEnd/>
                      <a:tailEnd/>
                    </a:ln>
                  </pic:spPr>
                </pic:pic>
              </a:graphicData>
            </a:graphic>
          </wp:inline>
        </w:drawing>
      </w:r>
    </w:p>
    <w:p w14:paraId="5778C4D2" w14:textId="77777777" w:rsidR="00C135CB" w:rsidRDefault="00C135CB" w:rsidP="00C135CB"/>
    <w:p w14:paraId="4F238F92" w14:textId="77777777" w:rsidR="00CF2993" w:rsidRDefault="00C323F4" w:rsidP="004561F6">
      <w:pPr>
        <w:pStyle w:val="Listenabsatz"/>
        <w:numPr>
          <w:ilvl w:val="0"/>
          <w:numId w:val="4"/>
        </w:numPr>
        <w:ind w:left="709" w:hanging="349"/>
      </w:pPr>
      <w:r>
        <w:t>Copy the</w:t>
      </w:r>
      <w:r w:rsidR="00CF2993">
        <w:t xml:space="preserve"> RSA .epx </w:t>
      </w:r>
      <w:r w:rsidR="008A02B4">
        <w:t xml:space="preserve">(profile) </w:t>
      </w:r>
      <w:r w:rsidR="00CF2993">
        <w:t xml:space="preserve">and .emx </w:t>
      </w:r>
      <w:r w:rsidR="008A02B4">
        <w:t xml:space="preserve">(model) </w:t>
      </w:r>
      <w:r w:rsidR="00CF2993">
        <w:t xml:space="preserve">files into the </w:t>
      </w:r>
      <w:r w:rsidR="00556267">
        <w:t xml:space="preserve">empty </w:t>
      </w:r>
      <w:r w:rsidR="00CF2993">
        <w:t>project folder</w:t>
      </w:r>
      <w:r w:rsidR="0044067F">
        <w:t>.</w:t>
      </w:r>
      <w:r w:rsidR="0044067F">
        <w:br/>
      </w:r>
      <w:r w:rsidR="00FE5C0D">
        <w:rPr>
          <w:noProof/>
          <w:lang w:val="de-DE" w:eastAsia="de-DE"/>
        </w:rPr>
        <w:drawing>
          <wp:inline distT="0" distB="0" distL="0" distR="0" wp14:anchorId="51D86DCB" wp14:editId="76F8EFF7">
            <wp:extent cx="2800350" cy="790575"/>
            <wp:effectExtent l="19050" t="0" r="0" b="0"/>
            <wp:docPr id="10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3"/>
                    <a:srcRect/>
                    <a:stretch>
                      <a:fillRect/>
                    </a:stretch>
                  </pic:blipFill>
                  <pic:spPr bwMode="auto">
                    <a:xfrm>
                      <a:off x="0" y="0"/>
                      <a:ext cx="2800350" cy="790575"/>
                    </a:xfrm>
                    <a:prstGeom prst="rect">
                      <a:avLst/>
                    </a:prstGeom>
                    <a:noFill/>
                    <a:ln w="9525">
                      <a:noFill/>
                      <a:miter lim="800000"/>
                      <a:headEnd/>
                      <a:tailEnd/>
                    </a:ln>
                  </pic:spPr>
                </pic:pic>
              </a:graphicData>
            </a:graphic>
          </wp:inline>
        </w:drawing>
      </w:r>
    </w:p>
    <w:p w14:paraId="2247A15E" w14:textId="77777777" w:rsidR="00C135CB" w:rsidRDefault="00C135CB" w:rsidP="00C135CB"/>
    <w:p w14:paraId="31065802" w14:textId="77777777" w:rsidR="009A5C80" w:rsidRDefault="00C36C73" w:rsidP="004561F6">
      <w:pPr>
        <w:pStyle w:val="Listenabsatz"/>
        <w:numPr>
          <w:ilvl w:val="0"/>
          <w:numId w:val="4"/>
        </w:numPr>
        <w:ind w:left="709" w:hanging="349"/>
      </w:pPr>
      <w:r w:rsidRPr="00C36C73">
        <w:lastRenderedPageBreak/>
        <w:t>Import the RSA model (.emx file) into Papyrus by right-click on the .emx file and then select “Import EMX model”:</w:t>
      </w:r>
    </w:p>
    <w:p w14:paraId="5B6B1BCB" w14:textId="77777777" w:rsidR="009A5C80" w:rsidRDefault="00FE5C0D" w:rsidP="009A5C80">
      <w:pPr>
        <w:jc w:val="center"/>
      </w:pPr>
      <w:r>
        <w:rPr>
          <w:noProof/>
          <w:lang w:val="de-DE" w:eastAsia="de-DE"/>
        </w:rPr>
        <w:drawing>
          <wp:inline distT="0" distB="0" distL="0" distR="0" wp14:anchorId="471AD429" wp14:editId="6B4A056E">
            <wp:extent cx="3729187" cy="4896821"/>
            <wp:effectExtent l="19050" t="0" r="4613" b="0"/>
            <wp:docPr id="1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4"/>
                    <a:srcRect/>
                    <a:stretch>
                      <a:fillRect/>
                    </a:stretch>
                  </pic:blipFill>
                  <pic:spPr bwMode="auto">
                    <a:xfrm>
                      <a:off x="0" y="0"/>
                      <a:ext cx="3729187" cy="4896821"/>
                    </a:xfrm>
                    <a:prstGeom prst="rect">
                      <a:avLst/>
                    </a:prstGeom>
                    <a:noFill/>
                    <a:ln w="9525">
                      <a:noFill/>
                      <a:miter lim="800000"/>
                      <a:headEnd/>
                      <a:tailEnd/>
                    </a:ln>
                  </pic:spPr>
                </pic:pic>
              </a:graphicData>
            </a:graphic>
          </wp:inline>
        </w:drawing>
      </w:r>
    </w:p>
    <w:p w14:paraId="37161722" w14:textId="05498023" w:rsidR="009A5C80" w:rsidRPr="005240E3" w:rsidRDefault="009A5C80" w:rsidP="00961D9C">
      <w:pPr>
        <w:pStyle w:val="FigureCaption"/>
      </w:pPr>
      <w:bookmarkStart w:id="784" w:name="_Toc511379118"/>
      <w:bookmarkStart w:id="785" w:name="_Toc520987295"/>
      <w:r w:rsidRPr="005240E3">
        <w:t xml:space="preserve">Figure </w:t>
      </w:r>
      <w:r w:rsidR="00ED391E">
        <w:fldChar w:fldCharType="begin"/>
      </w:r>
      <w:r w:rsidR="00670105">
        <w:instrText xml:space="preserve"> STYLEREF 1 \s </w:instrText>
      </w:r>
      <w:r w:rsidR="00ED391E">
        <w:fldChar w:fldCharType="separate"/>
      </w:r>
      <w:r w:rsidR="00D4118B">
        <w:rPr>
          <w:noProof/>
        </w:rPr>
        <w:t>9</w:t>
      </w:r>
      <w:r w:rsidR="00ED391E">
        <w:fldChar w:fldCharType="end"/>
      </w:r>
      <w:r w:rsidR="00E06EEF">
        <w:noBreakHyphen/>
      </w:r>
      <w:r w:rsidR="00ED391E">
        <w:fldChar w:fldCharType="begin"/>
      </w:r>
      <w:r w:rsidR="00670105">
        <w:instrText xml:space="preserve"> SEQ Figure \* ARABIC \s 1 </w:instrText>
      </w:r>
      <w:r w:rsidR="00ED391E">
        <w:fldChar w:fldCharType="separate"/>
      </w:r>
      <w:r w:rsidR="00D4118B">
        <w:rPr>
          <w:noProof/>
        </w:rPr>
        <w:t>2</w:t>
      </w:r>
      <w:r w:rsidR="00ED391E">
        <w:fldChar w:fldCharType="end"/>
      </w:r>
      <w:r w:rsidRPr="005240E3">
        <w:t xml:space="preserve">: </w:t>
      </w:r>
      <w:r w:rsidR="00556267">
        <w:t>Importing .emx Model</w:t>
      </w:r>
      <w:bookmarkEnd w:id="784"/>
      <w:bookmarkEnd w:id="785"/>
    </w:p>
    <w:p w14:paraId="65824BC4" w14:textId="77777777" w:rsidR="00E8328A" w:rsidRPr="00951924" w:rsidRDefault="00C36C73" w:rsidP="00951924">
      <w:pPr>
        <w:ind w:left="714"/>
        <w:rPr>
          <w:noProof/>
          <w:lang w:eastAsia="de-DE"/>
        </w:rPr>
      </w:pPr>
      <w:r>
        <w:rPr>
          <w:noProof/>
          <w:lang w:eastAsia="de-DE"/>
        </w:rPr>
        <w:t>As a result, t</w:t>
      </w:r>
      <w:r w:rsidR="00E8328A" w:rsidRPr="00E8328A">
        <w:rPr>
          <w:noProof/>
          <w:lang w:eastAsia="de-DE"/>
        </w:rPr>
        <w:t xml:space="preserve">he </w:t>
      </w:r>
      <w:r>
        <w:rPr>
          <w:noProof/>
          <w:lang w:eastAsia="de-DE"/>
        </w:rPr>
        <w:t xml:space="preserve">RSA .emx file is replaced by the </w:t>
      </w:r>
      <w:r w:rsidR="00E8328A" w:rsidRPr="00E8328A">
        <w:rPr>
          <w:noProof/>
          <w:lang w:eastAsia="de-DE"/>
        </w:rPr>
        <w:t xml:space="preserve">Papyrus model </w:t>
      </w:r>
      <w:r w:rsidR="00951924">
        <w:rPr>
          <w:noProof/>
          <w:lang w:eastAsia="de-DE"/>
        </w:rPr>
        <w:t>file</w:t>
      </w:r>
      <w:r w:rsidR="00E8328A" w:rsidRPr="00E8328A">
        <w:rPr>
          <w:noProof/>
          <w:lang w:eastAsia="de-DE"/>
        </w:rPr>
        <w:t>:</w:t>
      </w:r>
      <w:r w:rsidR="00E8328A">
        <w:rPr>
          <w:noProof/>
          <w:lang w:eastAsia="de-DE"/>
        </w:rPr>
        <w:br/>
      </w:r>
      <w:r w:rsidR="00FE5C0D">
        <w:rPr>
          <w:noProof/>
          <w:lang w:val="de-DE" w:eastAsia="de-DE"/>
        </w:rPr>
        <w:drawing>
          <wp:inline distT="0" distB="0" distL="0" distR="0" wp14:anchorId="11BF3351" wp14:editId="6F2062B2">
            <wp:extent cx="2819400" cy="800100"/>
            <wp:effectExtent l="19050" t="0" r="0" b="0"/>
            <wp:docPr id="135"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5"/>
                    <a:srcRect/>
                    <a:stretch>
                      <a:fillRect/>
                    </a:stretch>
                  </pic:blipFill>
                  <pic:spPr bwMode="auto">
                    <a:xfrm>
                      <a:off x="0" y="0"/>
                      <a:ext cx="2819400" cy="800100"/>
                    </a:xfrm>
                    <a:prstGeom prst="rect">
                      <a:avLst/>
                    </a:prstGeom>
                    <a:noFill/>
                    <a:ln w="9525">
                      <a:noFill/>
                      <a:miter lim="800000"/>
                      <a:headEnd/>
                      <a:tailEnd/>
                    </a:ln>
                  </pic:spPr>
                </pic:pic>
              </a:graphicData>
            </a:graphic>
          </wp:inline>
        </w:drawing>
      </w:r>
    </w:p>
    <w:p w14:paraId="52A184EE" w14:textId="77777777" w:rsidR="00C135CB" w:rsidRDefault="00C135CB" w:rsidP="00C135CB"/>
    <w:p w14:paraId="1975796D" w14:textId="77777777" w:rsidR="00CF2993" w:rsidRDefault="00C36C73" w:rsidP="004561F6">
      <w:pPr>
        <w:pStyle w:val="Listenabsatz"/>
        <w:numPr>
          <w:ilvl w:val="0"/>
          <w:numId w:val="4"/>
        </w:numPr>
        <w:ind w:left="709" w:hanging="349"/>
      </w:pPr>
      <w:r w:rsidRPr="00C36C73">
        <w:t>Import the RSA Profile model (.epx file) into Papyrus by right-click on the .epx file and then select “</w:t>
      </w:r>
      <w:r w:rsidR="00716F26" w:rsidRPr="00C36C73">
        <w:t>Import EMX model</w:t>
      </w:r>
      <w:r w:rsidRPr="00C36C73">
        <w:t>”</w:t>
      </w:r>
      <w:r w:rsidR="00951924">
        <w:t xml:space="preserve"> (same as previous step).</w:t>
      </w:r>
      <w:r>
        <w:br/>
      </w:r>
      <w:r w:rsidR="00C135CB">
        <w:rPr>
          <w:noProof/>
          <w:lang w:eastAsia="de-DE"/>
        </w:rPr>
        <w:lastRenderedPageBreak/>
        <w:t>As a result, t</w:t>
      </w:r>
      <w:r w:rsidR="00C135CB" w:rsidRPr="00E8328A">
        <w:rPr>
          <w:noProof/>
          <w:lang w:eastAsia="de-DE"/>
        </w:rPr>
        <w:t xml:space="preserve">he Papyrus </w:t>
      </w:r>
      <w:r w:rsidR="00C135CB">
        <w:rPr>
          <w:noProof/>
          <w:lang w:eastAsia="de-DE"/>
        </w:rPr>
        <w:t xml:space="preserve">profile </w:t>
      </w:r>
      <w:r w:rsidR="00C135CB" w:rsidRPr="00E8328A">
        <w:rPr>
          <w:noProof/>
          <w:lang w:eastAsia="de-DE"/>
        </w:rPr>
        <w:t xml:space="preserve">model </w:t>
      </w:r>
      <w:r w:rsidR="00C135CB">
        <w:rPr>
          <w:noProof/>
          <w:lang w:eastAsia="de-DE"/>
        </w:rPr>
        <w:t>file is created</w:t>
      </w:r>
      <w:r w:rsidR="00C135CB" w:rsidRPr="00E8328A">
        <w:rPr>
          <w:noProof/>
          <w:lang w:eastAsia="de-DE"/>
        </w:rPr>
        <w:t>:</w:t>
      </w:r>
      <w:r w:rsidR="00C135CB">
        <w:rPr>
          <w:noProof/>
          <w:lang w:eastAsia="de-DE"/>
        </w:rPr>
        <w:br/>
      </w:r>
      <w:r w:rsidR="00FE5C0D">
        <w:rPr>
          <w:noProof/>
          <w:lang w:val="de-DE" w:eastAsia="de-DE"/>
        </w:rPr>
        <w:drawing>
          <wp:inline distT="0" distB="0" distL="0" distR="0" wp14:anchorId="48773050" wp14:editId="1F854B66">
            <wp:extent cx="2933700" cy="952500"/>
            <wp:effectExtent l="19050" t="0" r="0" b="0"/>
            <wp:docPr id="95"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6"/>
                    <a:srcRect/>
                    <a:stretch>
                      <a:fillRect/>
                    </a:stretch>
                  </pic:blipFill>
                  <pic:spPr bwMode="auto">
                    <a:xfrm>
                      <a:off x="0" y="0"/>
                      <a:ext cx="2933700" cy="952500"/>
                    </a:xfrm>
                    <a:prstGeom prst="rect">
                      <a:avLst/>
                    </a:prstGeom>
                    <a:noFill/>
                    <a:ln w="9525">
                      <a:noFill/>
                      <a:miter lim="800000"/>
                      <a:headEnd/>
                      <a:tailEnd/>
                    </a:ln>
                  </pic:spPr>
                </pic:pic>
              </a:graphicData>
            </a:graphic>
          </wp:inline>
        </w:drawing>
      </w:r>
    </w:p>
    <w:p w14:paraId="4AC011B4" w14:textId="77777777" w:rsidR="00CF2993" w:rsidRDefault="008C5780" w:rsidP="00DF621F">
      <w:pPr>
        <w:pStyle w:val="berschrift2"/>
      </w:pPr>
      <w:bookmarkStart w:id="786" w:name="_Toc434504821"/>
      <w:bookmarkStart w:id="787" w:name="_Toc434505268"/>
      <w:bookmarkStart w:id="788" w:name="_Toc511379224"/>
      <w:bookmarkStart w:id="789" w:name="_Toc520987185"/>
      <w:r>
        <w:t>Replac</w:t>
      </w:r>
      <w:r w:rsidR="00B33124">
        <w:t>e</w:t>
      </w:r>
      <w:r w:rsidR="00CF2993">
        <w:t xml:space="preserve"> </w:t>
      </w:r>
      <w:r>
        <w:t xml:space="preserve">RSA Profile by Papyrus </w:t>
      </w:r>
      <w:r w:rsidR="00CF2993">
        <w:t>Profile</w:t>
      </w:r>
      <w:bookmarkEnd w:id="786"/>
      <w:bookmarkEnd w:id="787"/>
      <w:bookmarkEnd w:id="788"/>
      <w:bookmarkEnd w:id="789"/>
    </w:p>
    <w:p w14:paraId="45740EB1" w14:textId="77777777" w:rsidR="008C5780" w:rsidRDefault="008C5780" w:rsidP="008C5780">
      <w:r>
        <w:t xml:space="preserve">This is done by changing the pointer from the </w:t>
      </w:r>
      <w:r w:rsidRPr="008C5780">
        <w:t xml:space="preserve">.epx </w:t>
      </w:r>
      <w:r>
        <w:t xml:space="preserve">(RSA) file </w:t>
      </w:r>
      <w:r w:rsidRPr="008C5780">
        <w:t xml:space="preserve">to </w:t>
      </w:r>
      <w:r>
        <w:t xml:space="preserve">the </w:t>
      </w:r>
      <w:r w:rsidRPr="008C5780">
        <w:t>.uml</w:t>
      </w:r>
      <w:r>
        <w:t xml:space="preserve"> (Payprus) file.</w:t>
      </w:r>
    </w:p>
    <w:p w14:paraId="10647026" w14:textId="77777777" w:rsidR="00CF2993" w:rsidRDefault="00B33124" w:rsidP="004561F6">
      <w:pPr>
        <w:pStyle w:val="Listenabsatz"/>
        <w:numPr>
          <w:ilvl w:val="0"/>
          <w:numId w:val="4"/>
        </w:numPr>
        <w:ind w:left="709" w:hanging="349"/>
      </w:pPr>
      <w:r>
        <w:t>Close Papyrus.</w:t>
      </w:r>
      <w:r>
        <w:br/>
      </w:r>
      <w:r w:rsidR="00CF2993">
        <w:t xml:space="preserve">Notepad ++: </w:t>
      </w:r>
      <w:r>
        <w:t>R</w:t>
      </w:r>
      <w:r w:rsidR="00CF2993">
        <w:t>eplace all occurrences of “ITU-T_protocol-neutral-model_profile.epx” by “ITU-T_protocol-neutral-model_profile.profile.uml” in the model .uml file</w:t>
      </w:r>
      <w:r>
        <w:t xml:space="preserve"> (</w:t>
      </w:r>
      <w:r w:rsidR="00FE5C0D">
        <w:rPr>
          <w:noProof/>
          <w:lang w:val="de-DE" w:eastAsia="de-DE"/>
        </w:rPr>
        <w:drawing>
          <wp:inline distT="0" distB="0" distL="0" distR="0" wp14:anchorId="57AA55D4" wp14:editId="3CAB94AF">
            <wp:extent cx="1133475" cy="180975"/>
            <wp:effectExtent l="19050" t="0" r="9525" b="0"/>
            <wp:docPr id="96"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7"/>
                    <a:srcRect/>
                    <a:stretch>
                      <a:fillRect/>
                    </a:stretch>
                  </pic:blipFill>
                  <pic:spPr bwMode="auto">
                    <a:xfrm>
                      <a:off x="0" y="0"/>
                      <a:ext cx="1133475" cy="180975"/>
                    </a:xfrm>
                    <a:prstGeom prst="rect">
                      <a:avLst/>
                    </a:prstGeom>
                    <a:noFill/>
                    <a:ln w="9525">
                      <a:noFill/>
                      <a:miter lim="800000"/>
                      <a:headEnd/>
                      <a:tailEnd/>
                    </a:ln>
                  </pic:spPr>
                </pic:pic>
              </a:graphicData>
            </a:graphic>
          </wp:inline>
        </w:drawing>
      </w:r>
      <w:r w:rsidRPr="00B33124">
        <w:t>)</w:t>
      </w:r>
      <w:r>
        <w:t xml:space="preserve"> in the Papyrus Workspace:</w:t>
      </w:r>
      <w:r>
        <w:br/>
      </w:r>
      <w:r>
        <w:br/>
      </w:r>
      <w:r w:rsidR="009405E9">
        <w:rPr>
          <w:noProof/>
          <w:lang w:val="de-DE" w:eastAsia="de-DE"/>
        </w:rPr>
        <w:drawing>
          <wp:inline distT="0" distB="0" distL="0" distR="0" wp14:anchorId="1D73E248" wp14:editId="01BC9C6E">
            <wp:extent cx="4584756" cy="1194974"/>
            <wp:effectExtent l="19050" t="0" r="6294" b="0"/>
            <wp:docPr id="176" name="Bild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28"/>
                    <a:srcRect/>
                    <a:stretch>
                      <a:fillRect/>
                    </a:stretch>
                  </pic:blipFill>
                  <pic:spPr bwMode="auto">
                    <a:xfrm>
                      <a:off x="0" y="0"/>
                      <a:ext cx="4587228" cy="1195618"/>
                    </a:xfrm>
                    <a:prstGeom prst="rect">
                      <a:avLst/>
                    </a:prstGeom>
                    <a:noFill/>
                    <a:ln w="9525">
                      <a:noFill/>
                      <a:miter lim="800000"/>
                      <a:headEnd/>
                      <a:tailEnd/>
                    </a:ln>
                  </pic:spPr>
                </pic:pic>
              </a:graphicData>
            </a:graphic>
          </wp:inline>
        </w:drawing>
      </w:r>
    </w:p>
    <w:p w14:paraId="782F1F18" w14:textId="77777777" w:rsidR="002C2349" w:rsidRPr="002C2349" w:rsidRDefault="00FE5C0D" w:rsidP="002C2349">
      <w:pPr>
        <w:jc w:val="center"/>
      </w:pPr>
      <w:r>
        <w:rPr>
          <w:noProof/>
          <w:lang w:val="de-DE" w:eastAsia="de-DE"/>
        </w:rPr>
        <w:drawing>
          <wp:inline distT="0" distB="0" distL="0" distR="0" wp14:anchorId="3BC9EB3F" wp14:editId="4C52AE13">
            <wp:extent cx="5943600" cy="1524595"/>
            <wp:effectExtent l="19050" t="0" r="0" b="0"/>
            <wp:docPr id="140"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9"/>
                    <a:srcRect/>
                    <a:stretch>
                      <a:fillRect/>
                    </a:stretch>
                  </pic:blipFill>
                  <pic:spPr bwMode="auto">
                    <a:xfrm>
                      <a:off x="0" y="0"/>
                      <a:ext cx="5943600" cy="1524595"/>
                    </a:xfrm>
                    <a:prstGeom prst="rect">
                      <a:avLst/>
                    </a:prstGeom>
                    <a:noFill/>
                    <a:ln w="9525">
                      <a:noFill/>
                      <a:miter lim="800000"/>
                      <a:headEnd/>
                      <a:tailEnd/>
                    </a:ln>
                  </pic:spPr>
                </pic:pic>
              </a:graphicData>
            </a:graphic>
          </wp:inline>
        </w:drawing>
      </w:r>
    </w:p>
    <w:p w14:paraId="42C8CBE3" w14:textId="0AF496DC" w:rsidR="002C2349" w:rsidRPr="005240E3" w:rsidRDefault="00E06EEF" w:rsidP="00961D9C">
      <w:pPr>
        <w:pStyle w:val="FigureCaption"/>
      </w:pPr>
      <w:bookmarkStart w:id="790" w:name="_Toc511379119"/>
      <w:bookmarkStart w:id="791" w:name="_Toc520987296"/>
      <w:r>
        <w:t xml:space="preserve">Figure </w:t>
      </w:r>
      <w:r w:rsidR="00ED391E">
        <w:fldChar w:fldCharType="begin"/>
      </w:r>
      <w:r w:rsidR="00670105">
        <w:instrText xml:space="preserve"> STYLEREF 1 \s </w:instrText>
      </w:r>
      <w:r w:rsidR="00ED391E">
        <w:fldChar w:fldCharType="separate"/>
      </w:r>
      <w:r w:rsidR="00D4118B">
        <w:rPr>
          <w:noProof/>
        </w:rPr>
        <w:t>9</w:t>
      </w:r>
      <w:r w:rsidR="00ED391E">
        <w:fldChar w:fldCharType="end"/>
      </w:r>
      <w:r>
        <w:noBreakHyphen/>
      </w:r>
      <w:r w:rsidR="00ED391E">
        <w:fldChar w:fldCharType="begin"/>
      </w:r>
      <w:r w:rsidR="00670105">
        <w:instrText xml:space="preserve"> SEQ Figure \* ARABIC \s 1 </w:instrText>
      </w:r>
      <w:r w:rsidR="00ED391E">
        <w:fldChar w:fldCharType="separate"/>
      </w:r>
      <w:r w:rsidR="00D4118B">
        <w:rPr>
          <w:noProof/>
        </w:rPr>
        <w:t>3</w:t>
      </w:r>
      <w:r w:rsidR="00ED391E">
        <w:fldChar w:fldCharType="end"/>
      </w:r>
      <w:r w:rsidRPr="005240E3">
        <w:t xml:space="preserve">: </w:t>
      </w:r>
      <w:r>
        <w:t>Associated Papyrus Profile</w:t>
      </w:r>
      <w:bookmarkEnd w:id="790"/>
      <w:bookmarkEnd w:id="791"/>
    </w:p>
    <w:p w14:paraId="2C429A29" w14:textId="77777777" w:rsidR="00CF2993" w:rsidRDefault="00CF2993" w:rsidP="00DF621F">
      <w:pPr>
        <w:pStyle w:val="berschrift2"/>
      </w:pPr>
      <w:bookmarkStart w:id="792" w:name="_Toc434504822"/>
      <w:bookmarkStart w:id="793" w:name="_Toc434505269"/>
      <w:bookmarkStart w:id="794" w:name="_Toc511379225"/>
      <w:bookmarkStart w:id="795" w:name="_Toc520987186"/>
      <w:r>
        <w:t xml:space="preserve">Remove the “old” </w:t>
      </w:r>
      <w:r w:rsidR="00B33124">
        <w:t>R</w:t>
      </w:r>
      <w:r>
        <w:t>SA file</w:t>
      </w:r>
      <w:r w:rsidR="005F19A1">
        <w:t>s</w:t>
      </w:r>
      <w:bookmarkEnd w:id="792"/>
      <w:bookmarkEnd w:id="793"/>
      <w:bookmarkEnd w:id="794"/>
      <w:bookmarkEnd w:id="795"/>
    </w:p>
    <w:p w14:paraId="1220D071" w14:textId="77777777" w:rsidR="00CF2993" w:rsidRDefault="00CF2993" w:rsidP="004561F6">
      <w:pPr>
        <w:pStyle w:val="Listenabsatz"/>
        <w:numPr>
          <w:ilvl w:val="0"/>
          <w:numId w:val="4"/>
        </w:numPr>
        <w:ind w:left="709" w:hanging="349"/>
      </w:pPr>
      <w:r>
        <w:t xml:space="preserve">Windows Explorer: </w:t>
      </w:r>
      <w:r w:rsidR="00B33124">
        <w:t>D</w:t>
      </w:r>
      <w:r>
        <w:t xml:space="preserve">elete the </w:t>
      </w:r>
      <w:r w:rsidR="002C2349">
        <w:t xml:space="preserve">RSA </w:t>
      </w:r>
      <w:r>
        <w:t>profile .epx file</w:t>
      </w:r>
      <w:r w:rsidR="00B33124">
        <w:t xml:space="preserve"> (</w:t>
      </w:r>
      <w:r w:rsidR="00FE5C0D">
        <w:rPr>
          <w:noProof/>
          <w:lang w:val="de-DE" w:eastAsia="de-DE"/>
        </w:rPr>
        <w:drawing>
          <wp:inline distT="0" distB="0" distL="0" distR="0" wp14:anchorId="1AECE5BF" wp14:editId="0D3697DF">
            <wp:extent cx="2324100" cy="171450"/>
            <wp:effectExtent l="19050" t="0" r="0" b="0"/>
            <wp:docPr id="121"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0"/>
                    <a:srcRect/>
                    <a:stretch>
                      <a:fillRect/>
                    </a:stretch>
                  </pic:blipFill>
                  <pic:spPr bwMode="auto">
                    <a:xfrm>
                      <a:off x="0" y="0"/>
                      <a:ext cx="2324100" cy="171450"/>
                    </a:xfrm>
                    <a:prstGeom prst="rect">
                      <a:avLst/>
                    </a:prstGeom>
                    <a:noFill/>
                    <a:ln w="9525">
                      <a:noFill/>
                      <a:miter lim="800000"/>
                      <a:headEnd/>
                      <a:tailEnd/>
                    </a:ln>
                  </pic:spPr>
                </pic:pic>
              </a:graphicData>
            </a:graphic>
          </wp:inline>
        </w:drawing>
      </w:r>
      <w:r w:rsidR="00B33124">
        <w:t>) from the Papyrus Workspace.</w:t>
      </w:r>
    </w:p>
    <w:p w14:paraId="0FE945B6" w14:textId="77777777" w:rsidR="002C2349" w:rsidRDefault="002C2349" w:rsidP="004561F6">
      <w:pPr>
        <w:pStyle w:val="Listenabsatz"/>
        <w:numPr>
          <w:ilvl w:val="0"/>
          <w:numId w:val="4"/>
        </w:numPr>
        <w:ind w:left="709" w:hanging="349"/>
      </w:pPr>
      <w:r>
        <w:t>Windows Explorer: Delete the RSA model .emx file (</w:t>
      </w:r>
      <w:r w:rsidR="00FE5C0D">
        <w:rPr>
          <w:noProof/>
          <w:lang w:val="de-DE" w:eastAsia="de-DE"/>
        </w:rPr>
        <w:drawing>
          <wp:inline distT="0" distB="0" distL="0" distR="0" wp14:anchorId="026D046E" wp14:editId="2B4FAF34">
            <wp:extent cx="1162050" cy="180975"/>
            <wp:effectExtent l="19050" t="0" r="0" b="0"/>
            <wp:docPr id="138"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1"/>
                    <a:srcRect/>
                    <a:stretch>
                      <a:fillRect/>
                    </a:stretch>
                  </pic:blipFill>
                  <pic:spPr bwMode="auto">
                    <a:xfrm>
                      <a:off x="0" y="0"/>
                      <a:ext cx="1162050" cy="180975"/>
                    </a:xfrm>
                    <a:prstGeom prst="rect">
                      <a:avLst/>
                    </a:prstGeom>
                    <a:noFill/>
                    <a:ln w="9525">
                      <a:noFill/>
                      <a:miter lim="800000"/>
                      <a:headEnd/>
                      <a:tailEnd/>
                    </a:ln>
                  </pic:spPr>
                </pic:pic>
              </a:graphicData>
            </a:graphic>
          </wp:inline>
        </w:drawing>
      </w:r>
      <w:r>
        <w:t>) from the Papyrus Workspace.</w:t>
      </w:r>
    </w:p>
    <w:bookmarkEnd w:id="644"/>
    <w:p w14:paraId="0324159D" w14:textId="77777777" w:rsidR="00540B12" w:rsidRDefault="00540B12" w:rsidP="00540B12"/>
    <w:p w14:paraId="1A5DC7E2" w14:textId="77777777" w:rsidR="00540B12" w:rsidRDefault="00540B12" w:rsidP="00540B12">
      <w:pPr>
        <w:pStyle w:val="berschrift1"/>
      </w:pPr>
      <w:bookmarkStart w:id="796" w:name="_Toc511379226"/>
      <w:bookmarkStart w:id="797" w:name="_Toc520987187"/>
      <w:r>
        <w:lastRenderedPageBreak/>
        <w:t>Main Changes between Releases</w:t>
      </w:r>
      <w:bookmarkEnd w:id="796"/>
      <w:bookmarkEnd w:id="797"/>
    </w:p>
    <w:p w14:paraId="1AC9E426" w14:textId="77777777" w:rsidR="00D13548" w:rsidRDefault="00540B12">
      <w:pPr>
        <w:pStyle w:val="berschrift2"/>
      </w:pPr>
      <w:bookmarkStart w:id="798" w:name="_Toc511379227"/>
      <w:bookmarkStart w:id="799" w:name="_Ref520986921"/>
      <w:bookmarkStart w:id="800" w:name="_Toc520987188"/>
      <w:r w:rsidRPr="000049C8">
        <w:t>Summary of main changes between version 1.0 and 1.1</w:t>
      </w:r>
      <w:bookmarkEnd w:id="798"/>
      <w:bookmarkEnd w:id="799"/>
      <w:bookmarkEnd w:id="800"/>
    </w:p>
    <w:p w14:paraId="4E425561" w14:textId="77777777" w:rsidR="00540B12" w:rsidRDefault="00540B12" w:rsidP="00540B12">
      <w:r>
        <w:t>The following guidelines have been changed/added:</w:t>
      </w:r>
    </w:p>
    <w:p w14:paraId="61D24054" w14:textId="77777777" w:rsidR="00540B12" w:rsidRDefault="00540B12" w:rsidP="00540B12">
      <w:pPr>
        <w:pStyle w:val="Listenabsatz"/>
        <w:numPr>
          <w:ilvl w:val="0"/>
          <w:numId w:val="1"/>
        </w:numPr>
        <w:rPr>
          <w:lang w:eastAsia="de-DE"/>
        </w:rPr>
      </w:pPr>
      <w:r>
        <w:rPr>
          <w:lang w:eastAsia="de-DE"/>
        </w:rPr>
        <w:t>Eclipse: Migration from Kepler to Mars</w:t>
      </w:r>
    </w:p>
    <w:p w14:paraId="59FACB67" w14:textId="77777777" w:rsidR="00540B12" w:rsidRDefault="00540B12" w:rsidP="00540B12">
      <w:pPr>
        <w:pStyle w:val="Listenabsatz"/>
        <w:numPr>
          <w:ilvl w:val="0"/>
          <w:numId w:val="1"/>
        </w:numPr>
        <w:rPr>
          <w:lang w:eastAsia="de-DE"/>
        </w:rPr>
      </w:pPr>
      <w:r>
        <w:rPr>
          <w:lang w:eastAsia="de-DE"/>
        </w:rPr>
        <w:t>Github: Only one develop branch</w:t>
      </w:r>
    </w:p>
    <w:p w14:paraId="055A160C" w14:textId="77777777" w:rsidR="00540B12" w:rsidRDefault="00540B12" w:rsidP="00540B12">
      <w:pPr>
        <w:pStyle w:val="Listenabsatz"/>
        <w:numPr>
          <w:ilvl w:val="0"/>
          <w:numId w:val="1"/>
        </w:numPr>
        <w:rPr>
          <w:lang w:eastAsia="de-DE"/>
        </w:rPr>
      </w:pPr>
      <w:r>
        <w:rPr>
          <w:lang w:eastAsia="de-DE"/>
        </w:rPr>
        <w:t>G</w:t>
      </w:r>
      <w:r w:rsidRPr="00810DE5">
        <w:rPr>
          <w:lang w:eastAsia="de-DE"/>
        </w:rPr>
        <w:t>ithub</w:t>
      </w:r>
      <w:r>
        <w:rPr>
          <w:lang w:eastAsia="de-DE"/>
        </w:rPr>
        <w:t>:</w:t>
      </w:r>
      <w:r w:rsidRPr="00810DE5">
        <w:rPr>
          <w:lang w:eastAsia="de-DE"/>
        </w:rPr>
        <w:t xml:space="preserve"> </w:t>
      </w:r>
      <w:r>
        <w:rPr>
          <w:lang w:eastAsia="de-DE"/>
        </w:rPr>
        <w:t xml:space="preserve">Method for retrieving repositories using the </w:t>
      </w:r>
      <w:r w:rsidRPr="00810DE5">
        <w:rPr>
          <w:lang w:eastAsia="de-DE"/>
        </w:rPr>
        <w:t>"Download ZIP" button</w:t>
      </w:r>
      <w:r>
        <w:rPr>
          <w:lang w:eastAsia="de-DE"/>
        </w:rPr>
        <w:t xml:space="preserve"> added; this method is just </w:t>
      </w:r>
      <w:r w:rsidRPr="00810DE5">
        <w:rPr>
          <w:lang w:eastAsia="de-DE"/>
        </w:rPr>
        <w:t>for read only users</w:t>
      </w:r>
    </w:p>
    <w:p w14:paraId="6C0C85DA" w14:textId="77777777" w:rsidR="00540B12" w:rsidRDefault="00540B12" w:rsidP="00540B12">
      <w:pPr>
        <w:pStyle w:val="Listenabsatz"/>
        <w:numPr>
          <w:ilvl w:val="0"/>
          <w:numId w:val="1"/>
        </w:numPr>
        <w:rPr>
          <w:lang w:eastAsia="de-DE"/>
        </w:rPr>
      </w:pPr>
      <w:r>
        <w:rPr>
          <w:lang w:eastAsia="de-DE"/>
        </w:rPr>
        <w:t xml:space="preserve">Documentation: New </w:t>
      </w:r>
      <w:r w:rsidR="00950A4C">
        <w:rPr>
          <w:lang w:eastAsia="de-DE"/>
        </w:rPr>
        <w:t>clause</w:t>
      </w:r>
      <w:r>
        <w:rPr>
          <w:lang w:eastAsia="de-DE"/>
        </w:rPr>
        <w:t xml:space="preserve"> on Gendoc added.</w:t>
      </w:r>
    </w:p>
    <w:p w14:paraId="3777DE94" w14:textId="77777777" w:rsidR="00D13548" w:rsidRDefault="00540B12">
      <w:pPr>
        <w:pStyle w:val="berschrift2"/>
      </w:pPr>
      <w:bookmarkStart w:id="801" w:name="_Toc511379228"/>
      <w:bookmarkStart w:id="802" w:name="_Ref520986920"/>
      <w:bookmarkStart w:id="803" w:name="_Toc520987189"/>
      <w:r w:rsidRPr="000049C8">
        <w:t>Summary of main changes between version 1.</w:t>
      </w:r>
      <w:r>
        <w:t>1</w:t>
      </w:r>
      <w:r w:rsidRPr="000049C8">
        <w:t xml:space="preserve"> and 1.</w:t>
      </w:r>
      <w:r>
        <w:t>2</w:t>
      </w:r>
      <w:bookmarkEnd w:id="801"/>
      <w:bookmarkEnd w:id="802"/>
      <w:bookmarkEnd w:id="803"/>
    </w:p>
    <w:p w14:paraId="0CA29A47" w14:textId="77777777" w:rsidR="00540B12" w:rsidRDefault="00540B12" w:rsidP="00540B12">
      <w:pPr>
        <w:pStyle w:val="Listenabsatz"/>
        <w:numPr>
          <w:ilvl w:val="0"/>
          <w:numId w:val="1"/>
        </w:numPr>
        <w:rPr>
          <w:lang w:eastAsia="de-DE"/>
        </w:rPr>
      </w:pPr>
      <w:r w:rsidRPr="004461E7">
        <w:rPr>
          <w:lang w:eastAsia="de-DE"/>
        </w:rPr>
        <w:t xml:space="preserve">ONF specific text </w:t>
      </w:r>
      <w:r>
        <w:rPr>
          <w:lang w:eastAsia="de-DE"/>
        </w:rPr>
        <w:t>generalized</w:t>
      </w:r>
    </w:p>
    <w:p w14:paraId="55054658" w14:textId="77777777" w:rsidR="00540B12" w:rsidRDefault="00540B12" w:rsidP="00540B12">
      <w:pPr>
        <w:pStyle w:val="Listenabsatz"/>
        <w:numPr>
          <w:ilvl w:val="0"/>
          <w:numId w:val="1"/>
        </w:numPr>
        <w:rPr>
          <w:lang w:eastAsia="de-DE"/>
        </w:rPr>
      </w:pPr>
      <w:r>
        <w:rPr>
          <w:lang w:eastAsia="de-DE"/>
        </w:rPr>
        <w:t>Document moved to Open Source SDN</w:t>
      </w:r>
    </w:p>
    <w:p w14:paraId="466892C8" w14:textId="7B216400" w:rsidR="00540B12" w:rsidRDefault="00540B12" w:rsidP="00540B12">
      <w:pPr>
        <w:pStyle w:val="Listenabsatz"/>
        <w:numPr>
          <w:ilvl w:val="0"/>
          <w:numId w:val="1"/>
        </w:numPr>
        <w:rPr>
          <w:lang w:eastAsia="de-DE"/>
        </w:rPr>
      </w:pPr>
      <w:r>
        <w:rPr>
          <w:lang w:eastAsia="de-DE"/>
        </w:rPr>
        <w:t xml:space="preserve">GitHub </w:t>
      </w:r>
      <w:proofErr w:type="gramStart"/>
      <w:r>
        <w:rPr>
          <w:lang w:eastAsia="de-DE"/>
        </w:rPr>
        <w:t>w</w:t>
      </w:r>
      <w:r w:rsidRPr="00546850">
        <w:rPr>
          <w:lang w:eastAsia="de-DE"/>
        </w:rPr>
        <w:t>ork flow</w:t>
      </w:r>
      <w:proofErr w:type="gramEnd"/>
      <w:r w:rsidRPr="00546850">
        <w:rPr>
          <w:lang w:eastAsia="de-DE"/>
        </w:rPr>
        <w:t xml:space="preserve"> </w:t>
      </w:r>
      <w:r>
        <w:rPr>
          <w:lang w:eastAsia="de-DE"/>
        </w:rPr>
        <w:t xml:space="preserve">for </w:t>
      </w:r>
      <w:r w:rsidRPr="00546850">
        <w:rPr>
          <w:lang w:eastAsia="de-DE"/>
        </w:rPr>
        <w:t>OpenModelProfile added</w:t>
      </w:r>
      <w:r>
        <w:rPr>
          <w:lang w:eastAsia="de-DE"/>
        </w:rPr>
        <w:t xml:space="preserve"> in </w:t>
      </w:r>
      <w:r w:rsidR="00950A4C">
        <w:rPr>
          <w:lang w:eastAsia="de-DE"/>
        </w:rPr>
        <w:t>clause</w:t>
      </w:r>
      <w:r>
        <w:rPr>
          <w:lang w:eastAsia="de-DE"/>
        </w:rPr>
        <w:t xml:space="preserve"> </w:t>
      </w:r>
      <w:r w:rsidR="00ED391E">
        <w:rPr>
          <w:lang w:eastAsia="de-DE"/>
        </w:rPr>
        <w:fldChar w:fldCharType="begin"/>
      </w:r>
      <w:r>
        <w:rPr>
          <w:lang w:eastAsia="de-DE"/>
        </w:rPr>
        <w:instrText xml:space="preserve"> REF _Ref440827216 \r \h </w:instrText>
      </w:r>
      <w:r w:rsidR="00ED391E">
        <w:rPr>
          <w:lang w:eastAsia="de-DE"/>
        </w:rPr>
      </w:r>
      <w:r w:rsidR="00ED391E">
        <w:rPr>
          <w:lang w:eastAsia="de-DE"/>
        </w:rPr>
        <w:fldChar w:fldCharType="separate"/>
      </w:r>
      <w:r w:rsidR="00D4118B">
        <w:rPr>
          <w:lang w:eastAsia="de-DE"/>
        </w:rPr>
        <w:t>6.2</w:t>
      </w:r>
      <w:r w:rsidR="00ED391E">
        <w:rPr>
          <w:lang w:eastAsia="de-DE"/>
        </w:rPr>
        <w:fldChar w:fldCharType="end"/>
      </w:r>
      <w:r>
        <w:rPr>
          <w:lang w:eastAsia="de-DE"/>
        </w:rPr>
        <w:t>.</w:t>
      </w:r>
    </w:p>
    <w:p w14:paraId="34D3E351" w14:textId="77777777" w:rsidR="00540B12" w:rsidRDefault="00540B12" w:rsidP="00540B12">
      <w:pPr>
        <w:pStyle w:val="Listenabsatz"/>
        <w:numPr>
          <w:ilvl w:val="0"/>
          <w:numId w:val="1"/>
        </w:numPr>
        <w:rPr>
          <w:lang w:eastAsia="de-DE"/>
        </w:rPr>
      </w:pPr>
      <w:r>
        <w:rPr>
          <w:lang w:eastAsia="de-DE"/>
        </w:rPr>
        <w:t>Description of extracting data from the model into Excel tables deleted.</w:t>
      </w:r>
    </w:p>
    <w:p w14:paraId="3FC45A0A" w14:textId="4A4C9DEB" w:rsidR="00540B12" w:rsidRDefault="00540B12" w:rsidP="00540B12">
      <w:pPr>
        <w:pStyle w:val="Listenabsatz"/>
        <w:numPr>
          <w:ilvl w:val="0"/>
          <w:numId w:val="1"/>
        </w:numPr>
        <w:rPr>
          <w:lang w:eastAsia="de-DE"/>
        </w:rPr>
      </w:pPr>
      <w:r>
        <w:rPr>
          <w:lang w:eastAsia="de-DE"/>
        </w:rPr>
        <w:t xml:space="preserve">Use of Gendoc “fragments” added in </w:t>
      </w:r>
      <w:r w:rsidR="00950A4C">
        <w:rPr>
          <w:lang w:eastAsia="de-DE"/>
        </w:rPr>
        <w:t>clause</w:t>
      </w:r>
      <w:r>
        <w:rPr>
          <w:lang w:eastAsia="de-DE"/>
        </w:rPr>
        <w:t xml:space="preserve"> </w:t>
      </w:r>
      <w:r w:rsidR="00ED391E">
        <w:rPr>
          <w:lang w:eastAsia="de-DE"/>
        </w:rPr>
        <w:fldChar w:fldCharType="begin"/>
      </w:r>
      <w:r>
        <w:rPr>
          <w:lang w:eastAsia="de-DE"/>
        </w:rPr>
        <w:instrText xml:space="preserve"> REF _Ref458618574 \r \h </w:instrText>
      </w:r>
      <w:r w:rsidR="00ED391E">
        <w:rPr>
          <w:lang w:eastAsia="de-DE"/>
        </w:rPr>
      </w:r>
      <w:r w:rsidR="00ED391E">
        <w:rPr>
          <w:lang w:eastAsia="de-DE"/>
        </w:rPr>
        <w:fldChar w:fldCharType="separate"/>
      </w:r>
      <w:r w:rsidR="00D4118B">
        <w:rPr>
          <w:lang w:eastAsia="de-DE"/>
        </w:rPr>
        <w:t>8.14</w:t>
      </w:r>
      <w:r w:rsidR="00ED391E">
        <w:rPr>
          <w:lang w:eastAsia="de-DE"/>
        </w:rPr>
        <w:fldChar w:fldCharType="end"/>
      </w:r>
      <w:r>
        <w:rPr>
          <w:lang w:eastAsia="de-DE"/>
        </w:rPr>
        <w:t>.</w:t>
      </w:r>
    </w:p>
    <w:p w14:paraId="6ABF13A3" w14:textId="29466297" w:rsidR="00540B12" w:rsidRDefault="00540B12" w:rsidP="00540B12">
      <w:pPr>
        <w:pStyle w:val="Listenabsatz"/>
        <w:numPr>
          <w:ilvl w:val="0"/>
          <w:numId w:val="1"/>
        </w:numPr>
        <w:rPr>
          <w:lang w:eastAsia="de-DE"/>
        </w:rPr>
      </w:pPr>
      <w:r w:rsidRPr="00E1047A">
        <w:rPr>
          <w:lang w:eastAsia="de-DE"/>
        </w:rPr>
        <w:t xml:space="preserve">Constructing </w:t>
      </w:r>
      <w:r>
        <w:rPr>
          <w:lang w:eastAsia="de-DE"/>
        </w:rPr>
        <w:t xml:space="preserve">of the </w:t>
      </w:r>
      <w:r w:rsidRPr="00E1047A">
        <w:rPr>
          <w:lang w:eastAsia="de-DE"/>
        </w:rPr>
        <w:t>Modeling Environment for a new Model</w:t>
      </w:r>
      <w:r>
        <w:rPr>
          <w:lang w:eastAsia="de-DE"/>
        </w:rPr>
        <w:t xml:space="preserve"> described in </w:t>
      </w:r>
      <w:r w:rsidR="00950A4C">
        <w:rPr>
          <w:lang w:eastAsia="de-DE"/>
        </w:rPr>
        <w:t>clause</w:t>
      </w:r>
      <w:r>
        <w:rPr>
          <w:lang w:eastAsia="de-DE"/>
        </w:rPr>
        <w:t xml:space="preserve"> </w:t>
      </w:r>
      <w:r w:rsidR="00ED391E">
        <w:rPr>
          <w:lang w:eastAsia="de-DE"/>
        </w:rPr>
        <w:fldChar w:fldCharType="begin"/>
      </w:r>
      <w:r>
        <w:rPr>
          <w:lang w:eastAsia="de-DE"/>
        </w:rPr>
        <w:instrText xml:space="preserve"> REF _Ref458775012 \r \h </w:instrText>
      </w:r>
      <w:r w:rsidR="00ED391E">
        <w:rPr>
          <w:lang w:eastAsia="de-DE"/>
        </w:rPr>
      </w:r>
      <w:r w:rsidR="00ED391E">
        <w:rPr>
          <w:lang w:eastAsia="de-DE"/>
        </w:rPr>
        <w:fldChar w:fldCharType="separate"/>
      </w:r>
      <w:r w:rsidR="00D4118B">
        <w:rPr>
          <w:lang w:eastAsia="de-DE"/>
        </w:rPr>
        <w:t>7.4</w:t>
      </w:r>
      <w:r w:rsidR="00ED391E">
        <w:rPr>
          <w:lang w:eastAsia="de-DE"/>
        </w:rPr>
        <w:fldChar w:fldCharType="end"/>
      </w:r>
      <w:r>
        <w:rPr>
          <w:lang w:eastAsia="de-DE"/>
        </w:rPr>
        <w:t>.</w:t>
      </w:r>
    </w:p>
    <w:p w14:paraId="3F614488" w14:textId="77777777" w:rsidR="00B04A3E" w:rsidRDefault="00B04A3E" w:rsidP="00B04A3E">
      <w:pPr>
        <w:pStyle w:val="berschrift2"/>
      </w:pPr>
      <w:bookmarkStart w:id="804" w:name="_Toc511379229"/>
      <w:bookmarkStart w:id="805" w:name="_Ref517192840"/>
      <w:bookmarkStart w:id="806" w:name="_Ref520986919"/>
      <w:bookmarkStart w:id="807" w:name="_Toc520987190"/>
      <w:r w:rsidRPr="000049C8">
        <w:t>Summary of main changes between version 1.</w:t>
      </w:r>
      <w:r>
        <w:t>2</w:t>
      </w:r>
      <w:r w:rsidRPr="000049C8">
        <w:t xml:space="preserve"> and 1.</w:t>
      </w:r>
      <w:r>
        <w:t>3</w:t>
      </w:r>
      <w:bookmarkEnd w:id="804"/>
      <w:bookmarkEnd w:id="805"/>
      <w:bookmarkEnd w:id="806"/>
      <w:bookmarkEnd w:id="807"/>
    </w:p>
    <w:p w14:paraId="118EF9F7" w14:textId="77777777" w:rsidR="00B04A3E" w:rsidRDefault="000614A9" w:rsidP="00B04A3E">
      <w:pPr>
        <w:pStyle w:val="Listenabsatz"/>
        <w:numPr>
          <w:ilvl w:val="0"/>
          <w:numId w:val="1"/>
        </w:numPr>
        <w:rPr>
          <w:lang w:eastAsia="de-DE"/>
        </w:rPr>
      </w:pPr>
      <w:r w:rsidRPr="000614A9">
        <w:rPr>
          <w:lang w:eastAsia="de-DE"/>
        </w:rPr>
        <w:t>Adapted to ETSI drafting rules</w:t>
      </w:r>
      <w:r>
        <w:rPr>
          <w:lang w:eastAsia="de-DE"/>
        </w:rPr>
        <w:t>.</w:t>
      </w:r>
    </w:p>
    <w:p w14:paraId="59630B15" w14:textId="77777777" w:rsidR="000C2BCB" w:rsidRDefault="000C2BCB" w:rsidP="000C2BCB">
      <w:pPr>
        <w:pStyle w:val="Listenabsatz"/>
        <w:numPr>
          <w:ilvl w:val="0"/>
          <w:numId w:val="1"/>
        </w:numPr>
        <w:rPr>
          <w:lang w:eastAsia="de-DE"/>
        </w:rPr>
      </w:pPr>
      <w:r>
        <w:rPr>
          <w:lang w:eastAsia="de-DE"/>
        </w:rPr>
        <w:t>Updated for Papyrus 3.x.x (Oxygen).</w:t>
      </w:r>
    </w:p>
    <w:p w14:paraId="47AD14A6" w14:textId="06102E36" w:rsidR="000C2BCB" w:rsidRDefault="000C2BCB" w:rsidP="000C2BCB">
      <w:pPr>
        <w:pStyle w:val="Listenabsatz"/>
        <w:numPr>
          <w:ilvl w:val="0"/>
          <w:numId w:val="1"/>
        </w:numPr>
        <w:rPr>
          <w:lang w:eastAsia="de-DE"/>
        </w:rPr>
      </w:pPr>
      <w:r>
        <w:rPr>
          <w:lang w:eastAsia="de-DE"/>
        </w:rPr>
        <w:t xml:space="preserve">Model infrastructure files </w:t>
      </w:r>
      <w:r w:rsidR="00E266F7">
        <w:rPr>
          <w:lang w:eastAsia="de-DE"/>
        </w:rPr>
        <w:t xml:space="preserve">(e.g., profiles, style sheet) </w:t>
      </w:r>
      <w:r>
        <w:rPr>
          <w:lang w:eastAsia="de-DE"/>
        </w:rPr>
        <w:t xml:space="preserve">moved into the </w:t>
      </w:r>
      <w:r w:rsidR="00E266F7">
        <w:rPr>
          <w:lang w:eastAsia="de-DE"/>
        </w:rPr>
        <w:t xml:space="preserve">Papyrus </w:t>
      </w:r>
      <w:r>
        <w:rPr>
          <w:lang w:eastAsia="de-DE"/>
        </w:rPr>
        <w:t>project.</w:t>
      </w:r>
    </w:p>
    <w:p w14:paraId="55FDECFC" w14:textId="77777777" w:rsidR="000C2BCB" w:rsidRDefault="000C2BCB" w:rsidP="000C2BCB">
      <w:pPr>
        <w:pStyle w:val="Listenabsatz"/>
        <w:numPr>
          <w:ilvl w:val="0"/>
          <w:numId w:val="1"/>
        </w:numPr>
        <w:rPr>
          <w:lang w:eastAsia="de-DE"/>
        </w:rPr>
      </w:pPr>
      <w:r>
        <w:rPr>
          <w:lang w:eastAsia="de-DE"/>
        </w:rPr>
        <w:t>Section on “Constructing Modeling Environment for a new Model” completely reworked.</w:t>
      </w:r>
    </w:p>
    <w:p w14:paraId="1FA0AD79" w14:textId="3ED083E9" w:rsidR="00E266F7" w:rsidRDefault="00E266F7" w:rsidP="00757141">
      <w:pPr>
        <w:pStyle w:val="Listenabsatz"/>
        <w:numPr>
          <w:ilvl w:val="0"/>
          <w:numId w:val="1"/>
        </w:numPr>
        <w:rPr>
          <w:lang w:eastAsia="de-DE"/>
        </w:rPr>
      </w:pPr>
      <w:r w:rsidRPr="00E266F7">
        <w:rPr>
          <w:lang w:eastAsia="de-DE"/>
        </w:rPr>
        <w:t>Installation of specific Eclipse version 4.7.2 “Oxygen” and Papyrus version 3.2.0 RC4 added</w:t>
      </w:r>
      <w:r w:rsidR="00757141">
        <w:rPr>
          <w:lang w:eastAsia="de-DE"/>
        </w:rPr>
        <w:t xml:space="preserve"> and w</w:t>
      </w:r>
      <w:r w:rsidR="00757141" w:rsidRPr="00757141">
        <w:rPr>
          <w:lang w:eastAsia="de-DE"/>
        </w:rPr>
        <w:t>arning added to prevent automatic updates.</w:t>
      </w:r>
    </w:p>
    <w:p w14:paraId="3A8AF9C8" w14:textId="34BBA541" w:rsidR="00757141" w:rsidRDefault="00757141" w:rsidP="00E266F7">
      <w:pPr>
        <w:pStyle w:val="Listenabsatz"/>
        <w:numPr>
          <w:ilvl w:val="0"/>
          <w:numId w:val="1"/>
        </w:numPr>
        <w:rPr>
          <w:lang w:eastAsia="de-DE"/>
        </w:rPr>
      </w:pPr>
      <w:r w:rsidRPr="00757141">
        <w:rPr>
          <w:lang w:eastAsia="de-DE"/>
        </w:rPr>
        <w:t xml:space="preserve">Justification for UML package structure added in section </w:t>
      </w:r>
      <w:r w:rsidRPr="00757141">
        <w:rPr>
          <w:lang w:eastAsia="de-DE"/>
        </w:rPr>
        <w:fldChar w:fldCharType="begin"/>
      </w:r>
      <w:r w:rsidRPr="00757141">
        <w:rPr>
          <w:lang w:eastAsia="de-DE"/>
        </w:rPr>
        <w:instrText xml:space="preserve"> REF _Ref506456142 \r \h </w:instrText>
      </w:r>
      <w:r>
        <w:rPr>
          <w:lang w:eastAsia="de-DE"/>
        </w:rPr>
        <w:instrText xml:space="preserve"> \* MERGEFORMAT </w:instrText>
      </w:r>
      <w:r w:rsidRPr="00757141">
        <w:rPr>
          <w:lang w:eastAsia="de-DE"/>
        </w:rPr>
      </w:r>
      <w:r w:rsidRPr="00757141">
        <w:rPr>
          <w:lang w:eastAsia="de-DE"/>
        </w:rPr>
        <w:fldChar w:fldCharType="separate"/>
      </w:r>
      <w:r w:rsidR="00D4118B">
        <w:rPr>
          <w:lang w:eastAsia="de-DE"/>
        </w:rPr>
        <w:t>7.4.5</w:t>
      </w:r>
      <w:r w:rsidRPr="00757141">
        <w:rPr>
          <w:lang w:eastAsia="de-DE"/>
        </w:rPr>
        <w:fldChar w:fldCharType="end"/>
      </w:r>
      <w:r w:rsidRPr="00757141">
        <w:rPr>
          <w:lang w:eastAsia="de-DE"/>
        </w:rPr>
        <w:t>.</w:t>
      </w:r>
    </w:p>
    <w:p w14:paraId="760F44D6" w14:textId="57D71C54" w:rsidR="009661D0" w:rsidRDefault="00636AE2" w:rsidP="009661D0">
      <w:pPr>
        <w:pStyle w:val="Listenabsatz"/>
        <w:numPr>
          <w:ilvl w:val="0"/>
          <w:numId w:val="1"/>
        </w:numPr>
        <w:rPr>
          <w:lang w:eastAsia="de-DE"/>
        </w:rPr>
      </w:pPr>
      <w:r w:rsidRPr="00636AE2">
        <w:rPr>
          <w:lang w:eastAsia="de-DE"/>
        </w:rPr>
        <w:t xml:space="preserve">Papyrus installation in section </w:t>
      </w:r>
      <w:r w:rsidRPr="00636AE2">
        <w:rPr>
          <w:lang w:eastAsia="de-DE"/>
        </w:rPr>
        <w:fldChar w:fldCharType="begin"/>
      </w:r>
      <w:r w:rsidRPr="00636AE2">
        <w:rPr>
          <w:lang w:eastAsia="de-DE"/>
        </w:rPr>
        <w:instrText xml:space="preserve"> REF _Ref517692057 \r \h </w:instrText>
      </w:r>
      <w:r w:rsidRPr="00636AE2">
        <w:rPr>
          <w:lang w:eastAsia="de-DE"/>
        </w:rPr>
      </w:r>
      <w:r w:rsidRPr="00636AE2">
        <w:rPr>
          <w:lang w:eastAsia="de-DE"/>
        </w:rPr>
        <w:fldChar w:fldCharType="separate"/>
      </w:r>
      <w:r w:rsidR="00D4118B">
        <w:rPr>
          <w:lang w:eastAsia="de-DE"/>
        </w:rPr>
        <w:t>5.2.2</w:t>
      </w:r>
      <w:r w:rsidRPr="00636AE2">
        <w:rPr>
          <w:lang w:eastAsia="de-DE"/>
        </w:rPr>
        <w:fldChar w:fldCharType="end"/>
      </w:r>
      <w:r w:rsidRPr="00636AE2">
        <w:rPr>
          <w:lang w:eastAsia="de-DE"/>
        </w:rPr>
        <w:t xml:space="preserve"> changed</w:t>
      </w:r>
      <w:r>
        <w:rPr>
          <w:lang w:eastAsia="de-DE"/>
        </w:rPr>
        <w:t xml:space="preserve"> to </w:t>
      </w:r>
      <w:r w:rsidRPr="00636AE2">
        <w:rPr>
          <w:lang w:eastAsia="de-DE"/>
        </w:rPr>
        <w:t>us</w:t>
      </w:r>
      <w:r>
        <w:rPr>
          <w:lang w:eastAsia="de-DE"/>
        </w:rPr>
        <w:t>e</w:t>
      </w:r>
      <w:r w:rsidRPr="00636AE2">
        <w:rPr>
          <w:lang w:eastAsia="de-DE"/>
        </w:rPr>
        <w:t xml:space="preserve"> the update site.</w:t>
      </w:r>
    </w:p>
    <w:p w14:paraId="35182311" w14:textId="77777777" w:rsidR="00540B12" w:rsidRPr="00ED13DC" w:rsidRDefault="00540B12"/>
    <w:sectPr w:rsidR="00540B12" w:rsidRPr="00ED13DC" w:rsidSect="00E2709B">
      <w:headerReference w:type="default" r:id="rId332"/>
      <w:footerReference w:type="default" r:id="rId333"/>
      <w:headerReference w:type="first" r:id="rId334"/>
      <w:footerReference w:type="first" r:id="rId335"/>
      <w:pgSz w:w="12240" w:h="15840" w:code="1"/>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9" w:author="KL v1.3.02.KL" w:date="2019-03-07T07:43:00Z" w:initials="KL">
    <w:p w14:paraId="324F555F" w14:textId="77777777" w:rsidR="003C42B1" w:rsidRDefault="003C42B1" w:rsidP="004561F6">
      <w:pPr>
        <w:pStyle w:val="Kommentartext"/>
        <w:numPr>
          <w:ilvl w:val="0"/>
          <w:numId w:val="22"/>
        </w:numPr>
      </w:pPr>
      <w:r>
        <w:rPr>
          <w:rStyle w:val="Kommentarzeichen"/>
        </w:rPr>
        <w:annotationRef/>
      </w:r>
      <w:r>
        <w:t xml:space="preserve"> In Google search for </w:t>
      </w:r>
      <w:r w:rsidRPr="00F24BB5">
        <w:t>eclipse gendoc download</w:t>
      </w:r>
      <w:r>
        <w:t xml:space="preserve">, </w:t>
      </w:r>
    </w:p>
    <w:p w14:paraId="288AF734" w14:textId="77777777" w:rsidR="003C42B1" w:rsidRDefault="003C42B1" w:rsidP="004561F6">
      <w:pPr>
        <w:pStyle w:val="Kommentartext"/>
        <w:numPr>
          <w:ilvl w:val="0"/>
          <w:numId w:val="22"/>
        </w:numPr>
      </w:pPr>
      <w:r>
        <w:t xml:space="preserve"> Select “</w:t>
      </w:r>
      <w:r w:rsidRPr="00F24BB5">
        <w:t>Gendoc | The Eclipse Foundation</w:t>
      </w:r>
      <w:r>
        <w:t xml:space="preserve">” </w:t>
      </w:r>
      <w:hyperlink r:id="rId1" w:history="1">
        <w:r w:rsidRPr="00C32C0E">
          <w:rPr>
            <w:rStyle w:val="Hyperlink"/>
          </w:rPr>
          <w:t>https://www.eclipse.org/gendoc/downloads/download.php</w:t>
        </w:r>
      </w:hyperlink>
    </w:p>
    <w:p w14:paraId="763A499F" w14:textId="77777777" w:rsidR="003C42B1" w:rsidRDefault="003C42B1" w:rsidP="004561F6">
      <w:pPr>
        <w:pStyle w:val="Kommentartext"/>
        <w:numPr>
          <w:ilvl w:val="0"/>
          <w:numId w:val="22"/>
        </w:numPr>
      </w:pPr>
      <w:r>
        <w:t xml:space="preserve"> Select the desire version, e.g., Gendoc v0.7.2 </w:t>
      </w:r>
    </w:p>
    <w:p w14:paraId="352760C2" w14:textId="77777777" w:rsidR="003C42B1" w:rsidRDefault="003C42B1" w:rsidP="004561F6">
      <w:pPr>
        <w:pStyle w:val="Kommentartext"/>
        <w:numPr>
          <w:ilvl w:val="0"/>
          <w:numId w:val="22"/>
        </w:numPr>
      </w:pPr>
      <w:r>
        <w:t xml:space="preserve"> Copy the URL link </w:t>
      </w:r>
      <w:hyperlink r:id="rId2" w:history="1">
        <w:r w:rsidRPr="00C32C0E">
          <w:rPr>
            <w:rStyle w:val="Hyperlink"/>
          </w:rPr>
          <w:t>https://download.eclipse.org/gendoc/updates/releases/0.7.2/2018-09/</w:t>
        </w:r>
      </w:hyperlink>
      <w:r>
        <w:t xml:space="preserve"> to be used in the “Location” field</w:t>
      </w:r>
    </w:p>
  </w:comment>
  <w:comment w:id="260" w:author="Zeuner, Bernd [2]" w:date="2021-08-20T15:23:00Z" w:initials="ZB">
    <w:p w14:paraId="46CD4831" w14:textId="77777777" w:rsidR="003C42B1" w:rsidRDefault="003C42B1" w:rsidP="00120610">
      <w:pPr>
        <w:pStyle w:val="Kommentartext"/>
      </w:pPr>
      <w:r>
        <w:rPr>
          <w:rStyle w:val="Kommentarzeichen"/>
        </w:rPr>
        <w:annotationRef/>
      </w:r>
      <w:r>
        <w:t>https://www.eclipse.org/gendoc/downloads/download.php</w:t>
      </w:r>
    </w:p>
    <w:p w14:paraId="47F5D720" w14:textId="4C5759DD" w:rsidR="003C42B1" w:rsidRDefault="003C42B1" w:rsidP="00120610">
      <w:pPr>
        <w:pStyle w:val="Kommentartext"/>
      </w:pPr>
      <w:r>
        <w:t>Note which version works with our favorite Papyrus</w:t>
      </w:r>
    </w:p>
  </w:comment>
  <w:comment w:id="743" w:author="Bernd" w:date="2016-10-26T12:37:00Z" w:initials="BZ">
    <w:p w14:paraId="272453A0" w14:textId="77777777" w:rsidR="003C42B1" w:rsidRDefault="003C42B1" w:rsidP="00B04A3E">
      <w:pPr>
        <w:pStyle w:val="Kommentartext"/>
      </w:pPr>
      <w:r>
        <w:rPr>
          <w:rStyle w:val="Kommentarzeichen"/>
        </w:rPr>
        <w:annotationRef/>
      </w:r>
      <w:r>
        <w:t>??</w:t>
      </w:r>
    </w:p>
    <w:p w14:paraId="37A8E576" w14:textId="77777777" w:rsidR="003C42B1" w:rsidRDefault="003C42B1" w:rsidP="00B04A3E">
      <w:pPr>
        <w:pStyle w:val="Kommentartext"/>
      </w:pPr>
      <w:r>
        <w:t>Better: “</w:t>
      </w:r>
      <w:r w:rsidRPr="00721891">
        <w:t>Inserts the details (qualified name and applied comment) of the class</w:t>
      </w:r>
      <w:r>
        <w:t xml:space="preserve">es </w:t>
      </w:r>
      <w:r w:rsidRPr="00243282">
        <w:t xml:space="preserve">identified in the quotes of the </w:t>
      </w:r>
      <w:r>
        <w:t>3</w:t>
      </w:r>
      <w:r w:rsidRPr="00721891">
        <w:rPr>
          <w:vertAlign w:val="superscript"/>
        </w:rPr>
        <w:t>rd</w:t>
      </w:r>
      <w:r>
        <w:t xml:space="preserve"> </w:t>
      </w:r>
      <w:r w:rsidRPr="00243282">
        <w:t>line</w:t>
      </w:r>
      <w:r>
        <w:t>.”??</w:t>
      </w:r>
    </w:p>
  </w:comment>
  <w:comment w:id="748" w:author="Bernd" w:date="2016-10-26T12:38:00Z" w:initials="BZ">
    <w:p w14:paraId="6577AC84" w14:textId="77777777" w:rsidR="003C42B1" w:rsidRDefault="003C42B1" w:rsidP="00B04A3E">
      <w:pPr>
        <w:pStyle w:val="Kommentartext"/>
      </w:pPr>
      <w:r>
        <w:rPr>
          <w:rStyle w:val="Kommentarzeichen"/>
        </w:rPr>
        <w:annotationRef/>
      </w:r>
      <w:r>
        <w:t>Only one input class in the example</w:t>
      </w:r>
    </w:p>
  </w:comment>
  <w:comment w:id="756" w:author="Bernd" w:date="2016-10-26T12:38:00Z" w:initials="BZ">
    <w:p w14:paraId="3B223D30" w14:textId="77777777" w:rsidR="003C42B1" w:rsidRDefault="003C42B1" w:rsidP="00B04A3E">
      <w:pPr>
        <w:pStyle w:val="Kommentartext"/>
      </w:pPr>
      <w:r>
        <w:rPr>
          <w:rStyle w:val="Kommentarzeichen"/>
        </w:rPr>
        <w:annotationRef/>
      </w:r>
      <w:r>
        <w:t>Isn’t it the other way round?</w:t>
      </w:r>
    </w:p>
  </w:comment>
  <w:comment w:id="760" w:author="Bernd" w:date="2016-10-26T12:39:00Z" w:initials="BZ">
    <w:p w14:paraId="2B92303B" w14:textId="77777777" w:rsidR="003C42B1" w:rsidRDefault="003C42B1" w:rsidP="00B04A3E">
      <w:pPr>
        <w:pStyle w:val="Kommentartext"/>
      </w:pPr>
      <w:r>
        <w:rPr>
          <w:rStyle w:val="Kommentarzeichen"/>
        </w:rPr>
        <w:annotationRef/>
      </w:r>
      <w:r>
        <w:t>Isn’t it the other way round?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52760C2" w15:done="0"/>
  <w15:commentEx w15:paraId="47F5D720" w15:paraIdParent="352760C2" w15:done="0"/>
  <w15:commentEx w15:paraId="37A8E576" w15:done="0"/>
  <w15:commentEx w15:paraId="6577AC84" w15:done="0"/>
  <w15:commentEx w15:paraId="3B223D30" w15:done="0"/>
  <w15:commentEx w15:paraId="2B92303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CA477E" w16cex:dateUtc="2021-08-20T1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52760C2" w16cid:durableId="202B4A3E"/>
  <w16cid:commentId w16cid:paraId="47F5D720" w16cid:durableId="24CA477E"/>
  <w16cid:commentId w16cid:paraId="37A8E576" w16cid:durableId="1ED3B16B"/>
  <w16cid:commentId w16cid:paraId="6577AC84" w16cid:durableId="1ED3B16C"/>
  <w16cid:commentId w16cid:paraId="3B223D30" w16cid:durableId="1ED3B16D"/>
  <w16cid:commentId w16cid:paraId="2B92303B" w16cid:durableId="1ED3B1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96FA1C" w14:textId="77777777" w:rsidR="003C42B1" w:rsidRDefault="003C42B1" w:rsidP="005752F2">
      <w:pPr>
        <w:spacing w:after="0"/>
      </w:pPr>
      <w:r>
        <w:separator/>
      </w:r>
    </w:p>
  </w:endnote>
  <w:endnote w:type="continuationSeparator" w:id="0">
    <w:p w14:paraId="1784A65E" w14:textId="77777777" w:rsidR="003C42B1" w:rsidRDefault="003C42B1"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Script">
    <w:panose1 w:val="030B0504020000000003"/>
    <w:charset w:val="00"/>
    <w:family w:val="script"/>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3C495" w14:textId="37C2091C" w:rsidR="003C42B1" w:rsidRPr="00194CC3" w:rsidRDefault="003C42B1" w:rsidP="005752F2">
    <w:pPr>
      <w:pStyle w:val="Fuzeile"/>
    </w:pPr>
    <w:r w:rsidRPr="00194CC3">
      <w:t xml:space="preserve">Page </w:t>
    </w:r>
    <w:r>
      <w:fldChar w:fldCharType="begin"/>
    </w:r>
    <w:r>
      <w:instrText xml:space="preserve"> PAGE </w:instrText>
    </w:r>
    <w:r>
      <w:fldChar w:fldCharType="separate"/>
    </w:r>
    <w:r>
      <w:rPr>
        <w:noProof/>
      </w:rPr>
      <w:t>21</w:t>
    </w:r>
    <w:r>
      <w:rPr>
        <w:noProof/>
      </w:rPr>
      <w:fldChar w:fldCharType="end"/>
    </w:r>
    <w:r w:rsidRPr="00194CC3">
      <w:t xml:space="preserve"> of </w:t>
    </w:r>
    <w:fldSimple w:instr=" NUMPAGES ">
      <w:r>
        <w:rPr>
          <w:noProof/>
        </w:rPr>
        <w:t>115</w:t>
      </w:r>
    </w:fldSimple>
    <w:r w:rsidRPr="00194CC3">
      <w:tab/>
    </w:r>
    <w:r w:rsidRPr="00194CC3">
      <w:tab/>
    </w:r>
    <w:bookmarkStart w:id="679" w:name="_Hlk517249059"/>
    <w:r w:rsidRPr="00386CB4">
      <w:t>© Open Networking Foundation</w:t>
    </w:r>
    <w:bookmarkEnd w:id="679"/>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216DC" w14:textId="30476B3F" w:rsidR="003C42B1" w:rsidRPr="00194CC3" w:rsidRDefault="003C42B1" w:rsidP="009E731D">
    <w:pPr>
      <w:pStyle w:val="Fuzeile"/>
      <w:tabs>
        <w:tab w:val="clear" w:pos="4320"/>
        <w:tab w:val="clear" w:pos="9360"/>
        <w:tab w:val="center" w:pos="6946"/>
        <w:tab w:val="right" w:pos="13892"/>
      </w:tabs>
    </w:pPr>
    <w:r w:rsidRPr="00194CC3">
      <w:t xml:space="preserve">Page </w:t>
    </w:r>
    <w:r>
      <w:fldChar w:fldCharType="begin"/>
    </w:r>
    <w:r>
      <w:instrText xml:space="preserve"> PAGE </w:instrText>
    </w:r>
    <w:r>
      <w:fldChar w:fldCharType="separate"/>
    </w:r>
    <w:r>
      <w:rPr>
        <w:noProof/>
      </w:rPr>
      <w:t>94</w:t>
    </w:r>
    <w:r>
      <w:rPr>
        <w:noProof/>
      </w:rPr>
      <w:fldChar w:fldCharType="end"/>
    </w:r>
    <w:r w:rsidRPr="00194CC3">
      <w:t xml:space="preserve"> of </w:t>
    </w:r>
    <w:fldSimple w:instr=" NUMPAGES ">
      <w:r>
        <w:rPr>
          <w:noProof/>
        </w:rPr>
        <w:t>94</w:t>
      </w:r>
    </w:fldSimple>
    <w:r w:rsidRPr="00194CC3">
      <w:tab/>
    </w:r>
    <w:r w:rsidRPr="00194CC3">
      <w:tab/>
    </w:r>
    <w:r w:rsidRPr="00386CB4">
      <w:t>© Open Networking Foundation</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13BF88" w14:textId="47069B02" w:rsidR="003C42B1" w:rsidRPr="00194CC3" w:rsidRDefault="003C42B1" w:rsidP="009F3E6D">
    <w:pPr>
      <w:pStyle w:val="Fuzeile"/>
      <w:tabs>
        <w:tab w:val="clear" w:pos="4320"/>
        <w:tab w:val="clear" w:pos="9360"/>
        <w:tab w:val="center" w:pos="6946"/>
        <w:tab w:val="right" w:pos="13892"/>
      </w:tabs>
    </w:pPr>
    <w:r w:rsidRPr="00194CC3">
      <w:t xml:space="preserve">Page </w:t>
    </w:r>
    <w:r>
      <w:fldChar w:fldCharType="begin"/>
    </w:r>
    <w:r>
      <w:instrText xml:space="preserve"> PAGE </w:instrText>
    </w:r>
    <w:r>
      <w:fldChar w:fldCharType="separate"/>
    </w:r>
    <w:r>
      <w:rPr>
        <w:noProof/>
      </w:rPr>
      <w:t>91</w:t>
    </w:r>
    <w:r>
      <w:rPr>
        <w:noProof/>
      </w:rPr>
      <w:fldChar w:fldCharType="end"/>
    </w:r>
    <w:r w:rsidRPr="00194CC3">
      <w:t xml:space="preserve"> of </w:t>
    </w:r>
    <w:fldSimple w:instr=" NUMPAGES ">
      <w:r>
        <w:rPr>
          <w:noProof/>
        </w:rPr>
        <w:t>91</w:t>
      </w:r>
    </w:fldSimple>
    <w:r w:rsidRPr="00194CC3">
      <w:tab/>
    </w:r>
    <w:r w:rsidRPr="00194CC3">
      <w:tab/>
    </w:r>
    <w:r w:rsidRPr="00386CB4">
      <w:t>© Open Networking Foundation</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536B4" w14:textId="04C3E203" w:rsidR="003C42B1" w:rsidRPr="00194CC3" w:rsidRDefault="003C42B1" w:rsidP="005752F2">
    <w:pPr>
      <w:pStyle w:val="Fuzeile"/>
    </w:pPr>
    <w:r w:rsidRPr="00194CC3">
      <w:t xml:space="preserve">Page </w:t>
    </w:r>
    <w:r>
      <w:fldChar w:fldCharType="begin"/>
    </w:r>
    <w:r>
      <w:instrText xml:space="preserve"> PAGE </w:instrText>
    </w:r>
    <w:r>
      <w:fldChar w:fldCharType="separate"/>
    </w:r>
    <w:r>
      <w:rPr>
        <w:noProof/>
      </w:rPr>
      <w:t>100</w:t>
    </w:r>
    <w:r>
      <w:rPr>
        <w:noProof/>
      </w:rPr>
      <w:fldChar w:fldCharType="end"/>
    </w:r>
    <w:r w:rsidRPr="00194CC3">
      <w:t xml:space="preserve"> of </w:t>
    </w:r>
    <w:fldSimple w:instr=" NUMPAGES ">
      <w:r>
        <w:rPr>
          <w:noProof/>
        </w:rPr>
        <w:t>100</w:t>
      </w:r>
    </w:fldSimple>
    <w:r w:rsidRPr="00194CC3">
      <w:tab/>
    </w:r>
    <w:r w:rsidRPr="00194CC3">
      <w:tab/>
    </w:r>
    <w:r w:rsidRPr="00386CB4">
      <w:t>© Open Networking Foundation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05856" w14:textId="551877C5" w:rsidR="003C42B1" w:rsidRPr="00194CC3" w:rsidRDefault="003C42B1" w:rsidP="009F3E6D">
    <w:pPr>
      <w:pStyle w:val="Fuzeile"/>
    </w:pPr>
    <w:r w:rsidRPr="00194CC3">
      <w:t xml:space="preserve">Page </w:t>
    </w:r>
    <w:r>
      <w:fldChar w:fldCharType="begin"/>
    </w:r>
    <w:r>
      <w:instrText xml:space="preserve"> PAGE </w:instrText>
    </w:r>
    <w:r>
      <w:fldChar w:fldCharType="separate"/>
    </w:r>
    <w:r>
      <w:rPr>
        <w:noProof/>
      </w:rPr>
      <w:t>95</w:t>
    </w:r>
    <w:r>
      <w:rPr>
        <w:noProof/>
      </w:rPr>
      <w:fldChar w:fldCharType="end"/>
    </w:r>
    <w:r w:rsidRPr="00194CC3">
      <w:t xml:space="preserve"> of </w:t>
    </w:r>
    <w:fldSimple w:instr=" NUMPAGES ">
      <w:r>
        <w:rPr>
          <w:noProof/>
        </w:rPr>
        <w:t>95</w:t>
      </w:r>
    </w:fldSimple>
    <w:r w:rsidRPr="00194CC3">
      <w:tab/>
    </w:r>
    <w:r w:rsidRPr="00194CC3">
      <w:tab/>
    </w:r>
    <w:r w:rsidRPr="00386CB4">
      <w:t>© Open Networking Foundation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CF1C9" w14:textId="63E421B9" w:rsidR="003C42B1" w:rsidRPr="00194CC3" w:rsidRDefault="003C42B1" w:rsidP="009E731D">
    <w:pPr>
      <w:pStyle w:val="Fuzeile"/>
      <w:tabs>
        <w:tab w:val="clear" w:pos="4320"/>
        <w:tab w:val="clear" w:pos="9360"/>
        <w:tab w:val="center" w:pos="6521"/>
        <w:tab w:val="right" w:pos="12900"/>
      </w:tabs>
    </w:pPr>
    <w:r w:rsidRPr="00194CC3">
      <w:t xml:space="preserve">Page </w:t>
    </w:r>
    <w:r>
      <w:fldChar w:fldCharType="begin"/>
    </w:r>
    <w:r>
      <w:instrText xml:space="preserve"> PAGE </w:instrText>
    </w:r>
    <w:r>
      <w:fldChar w:fldCharType="separate"/>
    </w:r>
    <w:r>
      <w:rPr>
        <w:noProof/>
      </w:rPr>
      <w:t>107</w:t>
    </w:r>
    <w:r>
      <w:rPr>
        <w:noProof/>
      </w:rPr>
      <w:fldChar w:fldCharType="end"/>
    </w:r>
    <w:r w:rsidRPr="00194CC3">
      <w:t xml:space="preserve"> of </w:t>
    </w:r>
    <w:fldSimple w:instr=" NUMPAGES ">
      <w:r>
        <w:rPr>
          <w:noProof/>
        </w:rPr>
        <w:t>107</w:t>
      </w:r>
    </w:fldSimple>
    <w:r w:rsidRPr="00194CC3">
      <w:tab/>
    </w:r>
    <w:r w:rsidRPr="00194CC3">
      <w:tab/>
    </w:r>
    <w:r w:rsidRPr="00386CB4">
      <w:t>© Open Networking Foundation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85E8CE" w14:textId="48BAF088" w:rsidR="003C42B1" w:rsidRPr="00194CC3" w:rsidRDefault="003C42B1" w:rsidP="009F3E6D">
    <w:pPr>
      <w:pStyle w:val="Fuzeile"/>
      <w:tabs>
        <w:tab w:val="clear" w:pos="4320"/>
        <w:tab w:val="clear" w:pos="9360"/>
        <w:tab w:val="center" w:pos="6379"/>
        <w:tab w:val="right" w:pos="12900"/>
      </w:tabs>
    </w:pPr>
    <w:r w:rsidRPr="00194CC3">
      <w:t xml:space="preserve">Page </w:t>
    </w:r>
    <w:r>
      <w:fldChar w:fldCharType="begin"/>
    </w:r>
    <w:r>
      <w:instrText xml:space="preserve"> PAGE </w:instrText>
    </w:r>
    <w:r>
      <w:fldChar w:fldCharType="separate"/>
    </w:r>
    <w:r>
      <w:rPr>
        <w:noProof/>
      </w:rPr>
      <w:t>101</w:t>
    </w:r>
    <w:r>
      <w:rPr>
        <w:noProof/>
      </w:rPr>
      <w:fldChar w:fldCharType="end"/>
    </w:r>
    <w:r w:rsidRPr="00194CC3">
      <w:t xml:space="preserve"> of </w:t>
    </w:r>
    <w:fldSimple w:instr=" NUMPAGES ">
      <w:r>
        <w:rPr>
          <w:noProof/>
        </w:rPr>
        <w:t>101</w:t>
      </w:r>
    </w:fldSimple>
    <w:r w:rsidRPr="00194CC3">
      <w:tab/>
    </w:r>
    <w:r w:rsidRPr="00194CC3">
      <w:tab/>
    </w:r>
    <w:r w:rsidRPr="00386CB4">
      <w:t>© Open Networking Foundation</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E3546A" w14:textId="14514712" w:rsidR="003C42B1" w:rsidRPr="00194CC3" w:rsidRDefault="003C42B1" w:rsidP="005752F2">
    <w:pPr>
      <w:pStyle w:val="Fuzeile"/>
    </w:pPr>
    <w:r w:rsidRPr="00194CC3">
      <w:t xml:space="preserve">Page </w:t>
    </w:r>
    <w:r>
      <w:fldChar w:fldCharType="begin"/>
    </w:r>
    <w:r>
      <w:instrText xml:space="preserve"> PAGE </w:instrText>
    </w:r>
    <w:r>
      <w:fldChar w:fldCharType="separate"/>
    </w:r>
    <w:r>
      <w:rPr>
        <w:noProof/>
      </w:rPr>
      <w:t>115</w:t>
    </w:r>
    <w:r>
      <w:rPr>
        <w:noProof/>
      </w:rPr>
      <w:fldChar w:fldCharType="end"/>
    </w:r>
    <w:r w:rsidRPr="00194CC3">
      <w:t xml:space="preserve"> of </w:t>
    </w:r>
    <w:fldSimple w:instr=" NUMPAGES ">
      <w:r>
        <w:rPr>
          <w:noProof/>
        </w:rPr>
        <w:t>115</w:t>
      </w:r>
    </w:fldSimple>
    <w:r w:rsidRPr="00194CC3">
      <w:tab/>
    </w:r>
    <w:r w:rsidRPr="00194CC3">
      <w:tab/>
    </w:r>
    <w:r w:rsidRPr="00386CB4">
      <w:t>© Open Networking Foundation</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84A4C" w14:textId="5B2591FF" w:rsidR="003C42B1" w:rsidRPr="00194CC3" w:rsidRDefault="003C42B1" w:rsidP="00750724">
    <w:pPr>
      <w:pStyle w:val="Fuzeile"/>
    </w:pPr>
    <w:r w:rsidRPr="00194CC3">
      <w:t xml:space="preserve">Page </w:t>
    </w:r>
    <w:r>
      <w:fldChar w:fldCharType="begin"/>
    </w:r>
    <w:r>
      <w:instrText xml:space="preserve"> PAGE </w:instrText>
    </w:r>
    <w:r>
      <w:fldChar w:fldCharType="separate"/>
    </w:r>
    <w:r>
      <w:rPr>
        <w:noProof/>
      </w:rPr>
      <w:t>108</w:t>
    </w:r>
    <w:r>
      <w:rPr>
        <w:noProof/>
      </w:rPr>
      <w:fldChar w:fldCharType="end"/>
    </w:r>
    <w:r w:rsidRPr="00194CC3">
      <w:t xml:space="preserve"> of </w:t>
    </w:r>
    <w:fldSimple w:instr=" NUMPAGES ">
      <w:r>
        <w:rPr>
          <w:noProof/>
        </w:rPr>
        <w:t>108</w:t>
      </w:r>
    </w:fldSimple>
    <w:r w:rsidRPr="00194CC3">
      <w:tab/>
    </w:r>
    <w:r w:rsidRPr="00194CC3">
      <w:tab/>
    </w:r>
    <w:r w:rsidRPr="00386CB4">
      <w:t>© Open Networking Foundation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C565DD" w14:textId="77777777" w:rsidR="003C42B1" w:rsidRDefault="003C42B1" w:rsidP="005752F2">
      <w:pPr>
        <w:spacing w:after="0"/>
      </w:pPr>
      <w:r>
        <w:separator/>
      </w:r>
    </w:p>
  </w:footnote>
  <w:footnote w:type="continuationSeparator" w:id="0">
    <w:p w14:paraId="1C3061A7" w14:textId="77777777" w:rsidR="003C42B1" w:rsidRDefault="003C42B1" w:rsidP="005752F2">
      <w:pPr>
        <w:spacing w:after="0"/>
      </w:pPr>
      <w:r>
        <w:continuationSeparator/>
      </w:r>
    </w:p>
  </w:footnote>
  <w:footnote w:id="1">
    <w:p w14:paraId="666F21A7" w14:textId="77777777" w:rsidR="003C42B1" w:rsidRPr="00BA070C" w:rsidRDefault="003C42B1" w:rsidP="00E46AEF">
      <w:pPr>
        <w:pStyle w:val="Funotentext"/>
        <w:rPr>
          <w:lang w:val="en-GB"/>
        </w:rPr>
      </w:pPr>
      <w:r>
        <w:rPr>
          <w:rStyle w:val="Funotenzeichen"/>
        </w:rPr>
        <w:footnoteRef/>
      </w:r>
      <w:r>
        <w:t xml:space="preserve"> </w:t>
      </w:r>
      <w:r>
        <w:rPr>
          <w:lang w:val="en-GB"/>
        </w:rPr>
        <w:t>Driven by overall delivery schedule and coordinated by the administrators.</w:t>
      </w:r>
    </w:p>
  </w:footnote>
  <w:footnote w:id="2">
    <w:p w14:paraId="506AF27C" w14:textId="77777777" w:rsidR="003C42B1" w:rsidRPr="00805C4E" w:rsidRDefault="003C42B1" w:rsidP="00E46AEF">
      <w:pPr>
        <w:pStyle w:val="Funotentext"/>
        <w:rPr>
          <w:lang w:val="en-GB"/>
        </w:rPr>
      </w:pPr>
      <w:r>
        <w:rPr>
          <w:rStyle w:val="Funotenzeichen"/>
        </w:rPr>
        <w:footnoteRef/>
      </w:r>
      <w:r>
        <w:t xml:space="preserve"> </w:t>
      </w:r>
      <w:r>
        <w:rPr>
          <w:lang w:val="en-GB"/>
        </w:rPr>
        <w:t>It is vital that all modelers use the same version of Papyrus to prevent compatibility issues.</w:t>
      </w:r>
    </w:p>
  </w:footnote>
  <w:footnote w:id="3">
    <w:p w14:paraId="31E571B0" w14:textId="77777777" w:rsidR="003C42B1" w:rsidRPr="00D005A1" w:rsidRDefault="003C42B1" w:rsidP="002F0968">
      <w:pPr>
        <w:pStyle w:val="Funotentext"/>
        <w:rPr>
          <w:lang w:val="en-GB"/>
        </w:rPr>
      </w:pPr>
      <w:r>
        <w:rPr>
          <w:rStyle w:val="Funotenzeichen"/>
        </w:rPr>
        <w:footnoteRef/>
      </w:r>
      <w:r>
        <w:t xml:space="preserve"> </w:t>
      </w:r>
      <w:r>
        <w:rPr>
          <w:lang w:val="en-GB"/>
        </w:rPr>
        <w:t>It is expected that  the .notation file will eventually not be necessary and intertwining of class content and model diagrams will be more straight forward.</w:t>
      </w:r>
    </w:p>
  </w:footnote>
  <w:footnote w:id="4">
    <w:p w14:paraId="4A474354" w14:textId="77777777" w:rsidR="003C42B1" w:rsidRPr="00D005A1" w:rsidRDefault="003C42B1" w:rsidP="002F0968">
      <w:pPr>
        <w:pStyle w:val="Funotentext"/>
        <w:rPr>
          <w:lang w:val="en-GB"/>
        </w:rPr>
      </w:pPr>
      <w:r>
        <w:rPr>
          <w:rStyle w:val="Funotenzeichen"/>
        </w:rPr>
        <w:footnoteRef/>
      </w:r>
      <w:r>
        <w:t xml:space="preserve"> </w:t>
      </w:r>
      <w:r w:rsidRPr="00D005A1">
        <w:t>Note that certain special characters such as “[“ should be avoided. Any issues will be covered in the “known issues” document.</w:t>
      </w:r>
      <w:r>
        <w:t xml:space="preserve"> </w:t>
      </w:r>
    </w:p>
  </w:footnote>
  <w:footnote w:id="5">
    <w:p w14:paraId="2AEED7EA" w14:textId="77777777" w:rsidR="003C42B1" w:rsidRPr="00D005A1" w:rsidRDefault="003C42B1" w:rsidP="002F0968">
      <w:pPr>
        <w:pStyle w:val="Funotentext"/>
        <w:rPr>
          <w:lang w:val="en-GB"/>
        </w:rPr>
      </w:pPr>
      <w:r>
        <w:rPr>
          <w:rStyle w:val="Funotenzeichen"/>
        </w:rPr>
        <w:footnoteRef/>
      </w:r>
      <w:r>
        <w:t xml:space="preserve"> </w:t>
      </w:r>
      <w:r>
        <w:rPr>
          <w:lang w:val="en-GB"/>
        </w:rPr>
        <w:t>There are current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1A2E68" w14:textId="7F2BC960" w:rsidR="003C42B1" w:rsidRPr="00194CC3" w:rsidRDefault="003C42B1" w:rsidP="00587666">
    <w:pPr>
      <w:pStyle w:val="Kopfzeile"/>
      <w:tabs>
        <w:tab w:val="clear" w:pos="4320"/>
        <w:tab w:val="clear" w:pos="9360"/>
        <w:tab w:val="center" w:pos="4678"/>
        <w:tab w:val="right" w:pos="9356"/>
      </w:tabs>
    </w:pPr>
    <w:r>
      <w:t>Draft TR-515 Papyrus Guidelines</w:t>
    </w:r>
    <w:r w:rsidRPr="00194CC3">
      <w:tab/>
    </w:r>
    <w:r w:rsidRPr="00194CC3">
      <w:tab/>
    </w:r>
    <w:r>
      <w:t xml:space="preserve">Draft </w:t>
    </w:r>
    <w:r w:rsidRPr="00194CC3">
      <w:t xml:space="preserve">Version </w:t>
    </w:r>
    <w:r>
      <w:t>1.3.02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F0856" w14:textId="45338D09" w:rsidR="003C42B1" w:rsidRPr="00194CC3" w:rsidRDefault="003C42B1" w:rsidP="009F3E6D">
    <w:pPr>
      <w:pStyle w:val="Kopfzeile"/>
      <w:tabs>
        <w:tab w:val="clear" w:pos="4320"/>
        <w:tab w:val="clear" w:pos="9360"/>
        <w:tab w:val="center" w:pos="6946"/>
        <w:tab w:val="right" w:pos="13892"/>
      </w:tabs>
    </w:pPr>
    <w:r>
      <w:t>Draft TR-515 Papyrus Guidelines</w:t>
    </w:r>
    <w:r w:rsidRPr="00194CC3">
      <w:tab/>
    </w:r>
    <w:r w:rsidRPr="00194CC3">
      <w:tab/>
    </w:r>
    <w:r>
      <w:t xml:space="preserve">Draft </w:t>
    </w:r>
    <w:r w:rsidRPr="00194CC3">
      <w:t xml:space="preserve">Version </w:t>
    </w:r>
    <w:r>
      <w:t>1.3.02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7D3C2" w14:textId="26A8EDF7" w:rsidR="003C42B1" w:rsidRDefault="003C42B1" w:rsidP="009F3E6D">
    <w:pPr>
      <w:pStyle w:val="Kopfzeile"/>
      <w:tabs>
        <w:tab w:val="clear" w:pos="4320"/>
        <w:tab w:val="clear" w:pos="9360"/>
        <w:tab w:val="center" w:pos="7088"/>
        <w:tab w:val="right" w:pos="13892"/>
      </w:tabs>
    </w:pPr>
    <w:r>
      <w:t>Draft TR-515 Papyrus Guidelines</w:t>
    </w:r>
    <w:r w:rsidRPr="00194CC3">
      <w:tab/>
    </w:r>
    <w:r w:rsidRPr="00194CC3">
      <w:tab/>
    </w:r>
    <w:r>
      <w:t xml:space="preserve">Draft </w:t>
    </w:r>
    <w:r w:rsidRPr="00194CC3">
      <w:t xml:space="preserve">Version </w:t>
    </w:r>
    <w:r>
      <w:t>1.3.02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DB8C9F" w14:textId="0D0D35A9" w:rsidR="003C42B1" w:rsidRPr="00194CC3" w:rsidRDefault="003C42B1" w:rsidP="009E731D">
    <w:pPr>
      <w:pStyle w:val="Kopfzeile"/>
    </w:pPr>
    <w:r>
      <w:t>Draft TR-515 Papyrus Guidelines</w:t>
    </w:r>
    <w:r w:rsidRPr="00194CC3">
      <w:tab/>
    </w:r>
    <w:r w:rsidRPr="00194CC3">
      <w:tab/>
    </w:r>
    <w:r>
      <w:t xml:space="preserve">Draft </w:t>
    </w:r>
    <w:r w:rsidRPr="00194CC3">
      <w:t xml:space="preserve">Version </w:t>
    </w:r>
    <w:r>
      <w:t>1.3.02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209704" w14:textId="1F92800C" w:rsidR="003C42B1" w:rsidRDefault="003C42B1" w:rsidP="00750724">
    <w:pPr>
      <w:pStyle w:val="Kopfzeile"/>
      <w:tabs>
        <w:tab w:val="clear" w:pos="4320"/>
        <w:tab w:val="clear" w:pos="9360"/>
        <w:tab w:val="center" w:pos="4678"/>
        <w:tab w:val="right" w:pos="9356"/>
      </w:tabs>
    </w:pPr>
    <w:r>
      <w:t>Draft TR-515 Papyrus Guidelines</w:t>
    </w:r>
    <w:r w:rsidRPr="00194CC3">
      <w:tab/>
    </w:r>
    <w:r w:rsidRPr="00194CC3">
      <w:tab/>
    </w:r>
    <w:r>
      <w:t xml:space="preserve">Draft </w:t>
    </w:r>
    <w:r w:rsidRPr="00194CC3">
      <w:t xml:space="preserve">Version </w:t>
    </w:r>
    <w:r>
      <w:t>1.3.02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6A4848" w14:textId="05047DDB" w:rsidR="003C42B1" w:rsidRPr="00194CC3" w:rsidRDefault="003C42B1" w:rsidP="009E731D">
    <w:pPr>
      <w:pStyle w:val="Kopfzeile"/>
      <w:tabs>
        <w:tab w:val="clear" w:pos="4320"/>
        <w:tab w:val="clear" w:pos="9360"/>
        <w:tab w:val="center" w:pos="6521"/>
        <w:tab w:val="right" w:pos="12900"/>
      </w:tabs>
    </w:pPr>
    <w:r>
      <w:t>Draft TR-515 Papyrus Guidelines</w:t>
    </w:r>
    <w:r w:rsidRPr="00194CC3">
      <w:tab/>
    </w:r>
    <w:r w:rsidRPr="00194CC3">
      <w:tab/>
    </w:r>
    <w:r>
      <w:t xml:space="preserve">Draft </w:t>
    </w:r>
    <w:r w:rsidRPr="00194CC3">
      <w:t xml:space="preserve">Version </w:t>
    </w:r>
    <w:r>
      <w:t>1.3.02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70F27" w14:textId="2A338739" w:rsidR="003C42B1" w:rsidRDefault="003C42B1" w:rsidP="00750724">
    <w:pPr>
      <w:pStyle w:val="Kopfzeile"/>
      <w:tabs>
        <w:tab w:val="clear" w:pos="4320"/>
        <w:tab w:val="clear" w:pos="9360"/>
        <w:tab w:val="center" w:pos="6521"/>
        <w:tab w:val="right" w:pos="12900"/>
      </w:tabs>
    </w:pPr>
    <w:r>
      <w:t>Draft TR-515 Papyrus Guidelines</w:t>
    </w:r>
    <w:r w:rsidRPr="00194CC3">
      <w:tab/>
    </w:r>
    <w:r w:rsidRPr="00194CC3">
      <w:tab/>
    </w:r>
    <w:r>
      <w:t xml:space="preserve">Draft </w:t>
    </w:r>
    <w:r w:rsidRPr="00194CC3">
      <w:t xml:space="preserve">Version </w:t>
    </w:r>
    <w:r>
      <w:t>1.3.02</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2AB755" w14:textId="56126F66" w:rsidR="003C42B1" w:rsidRPr="00194CC3" w:rsidRDefault="003C42B1" w:rsidP="005752F2">
    <w:pPr>
      <w:pStyle w:val="Kopfzeile"/>
    </w:pPr>
    <w:r>
      <w:t>Draft TR-515 Papyrus Guidelines</w:t>
    </w:r>
    <w:r w:rsidRPr="00194CC3">
      <w:tab/>
    </w:r>
    <w:r w:rsidRPr="00194CC3">
      <w:tab/>
    </w:r>
    <w:r>
      <w:t xml:space="preserve">Draft </w:t>
    </w:r>
    <w:r w:rsidRPr="00194CC3">
      <w:t xml:space="preserve">Version </w:t>
    </w:r>
    <w:r>
      <w:t>1.3.02</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A7D1D1" w14:textId="3DCBDBF9" w:rsidR="003C42B1" w:rsidRDefault="003C42B1" w:rsidP="00750724">
    <w:pPr>
      <w:pStyle w:val="Kopfzeile"/>
      <w:tabs>
        <w:tab w:val="clear" w:pos="4320"/>
        <w:tab w:val="clear" w:pos="9360"/>
        <w:tab w:val="center" w:pos="4678"/>
        <w:tab w:val="right" w:pos="9356"/>
      </w:tabs>
    </w:pPr>
    <w:r>
      <w:t>Draft TR-515 Papyrus Guidelines</w:t>
    </w:r>
    <w:r w:rsidRPr="00194CC3">
      <w:tab/>
    </w:r>
    <w:r w:rsidRPr="00194CC3">
      <w:tab/>
    </w:r>
    <w:r>
      <w:t xml:space="preserve">Draft </w:t>
    </w:r>
    <w:r w:rsidRPr="00194CC3">
      <w:t xml:space="preserve">Version </w:t>
    </w:r>
    <w:r>
      <w:t>1.3.02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CE3C53"/>
    <w:multiLevelType w:val="hybridMultilevel"/>
    <w:tmpl w:val="FD5C4E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F77E90"/>
    <w:multiLevelType w:val="multilevel"/>
    <w:tmpl w:val="7E50619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FC40B81"/>
    <w:multiLevelType w:val="hybridMultilevel"/>
    <w:tmpl w:val="0BAC1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AA08EA"/>
    <w:multiLevelType w:val="hybridMultilevel"/>
    <w:tmpl w:val="DA707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BA17A8"/>
    <w:multiLevelType w:val="hybridMultilevel"/>
    <w:tmpl w:val="911C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DD5238"/>
    <w:multiLevelType w:val="hybridMultilevel"/>
    <w:tmpl w:val="DB88A1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43B94449"/>
    <w:multiLevelType w:val="hybridMultilevel"/>
    <w:tmpl w:val="EB943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A21270"/>
    <w:multiLevelType w:val="hybridMultilevel"/>
    <w:tmpl w:val="2D4E7D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B82718B"/>
    <w:multiLevelType w:val="hybridMultilevel"/>
    <w:tmpl w:val="86CEF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80736D"/>
    <w:multiLevelType w:val="hybridMultilevel"/>
    <w:tmpl w:val="DC5C4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A2661E"/>
    <w:multiLevelType w:val="hybridMultilevel"/>
    <w:tmpl w:val="C9C875F2"/>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C8A56D8"/>
    <w:multiLevelType w:val="hybridMultilevel"/>
    <w:tmpl w:val="B6FC7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790D83"/>
    <w:multiLevelType w:val="hybridMultilevel"/>
    <w:tmpl w:val="0FB0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7085C01"/>
    <w:multiLevelType w:val="hybridMultilevel"/>
    <w:tmpl w:val="CF8E2BF8"/>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6" w15:restartNumberingAfterBreak="0">
    <w:nsid w:val="6BE27EFA"/>
    <w:multiLevelType w:val="hybridMultilevel"/>
    <w:tmpl w:val="1F8C9E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6C0A0FF2"/>
    <w:multiLevelType w:val="hybridMultilevel"/>
    <w:tmpl w:val="C876F0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D390002"/>
    <w:multiLevelType w:val="multilevel"/>
    <w:tmpl w:val="80E40CBC"/>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upperLetter"/>
      <w:pStyle w:val="berschrift6"/>
      <w:lvlText w:val="Annex %6"/>
      <w:lvlJc w:val="left"/>
      <w:pPr>
        <w:ind w:left="1152" w:hanging="1152"/>
      </w:pPr>
      <w:rPr>
        <w:rFonts w:hint="default"/>
      </w:rPr>
    </w:lvl>
    <w:lvl w:ilvl="6">
      <w:start w:val="1"/>
      <w:numFmt w:val="decimal"/>
      <w:pStyle w:val="berschrift7"/>
      <w:lvlText w:val="%6.%7"/>
      <w:lvlJc w:val="left"/>
      <w:pPr>
        <w:ind w:left="567" w:hanging="567"/>
      </w:pPr>
      <w:rPr>
        <w:rFonts w:hint="default"/>
      </w:rPr>
    </w:lvl>
    <w:lvl w:ilvl="7">
      <w:start w:val="1"/>
      <w:numFmt w:val="decimal"/>
      <w:lvlRestart w:val="0"/>
      <w:pStyle w:val="berschrift8"/>
      <w:lvlText w:val="%6.%7.%8"/>
      <w:lvlJc w:val="left"/>
      <w:pPr>
        <w:tabs>
          <w:tab w:val="num" w:pos="1440"/>
        </w:tabs>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9" w15:restartNumberingAfterBreak="0">
    <w:nsid w:val="72E75235"/>
    <w:multiLevelType w:val="hybridMultilevel"/>
    <w:tmpl w:val="69B8509A"/>
    <w:lvl w:ilvl="0" w:tplc="1302A390">
      <w:start w:val="1"/>
      <w:numFmt w:val="decimal"/>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7914E58"/>
    <w:multiLevelType w:val="hybridMultilevel"/>
    <w:tmpl w:val="97E6F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B3210B"/>
    <w:multiLevelType w:val="hybridMultilevel"/>
    <w:tmpl w:val="BF5490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7"/>
  </w:num>
  <w:num w:numId="2">
    <w:abstractNumId w:val="7"/>
  </w:num>
  <w:num w:numId="3">
    <w:abstractNumId w:val="1"/>
  </w:num>
  <w:num w:numId="4">
    <w:abstractNumId w:val="19"/>
  </w:num>
  <w:num w:numId="5">
    <w:abstractNumId w:val="21"/>
  </w:num>
  <w:num w:numId="6">
    <w:abstractNumId w:val="4"/>
  </w:num>
  <w:num w:numId="7">
    <w:abstractNumId w:val="10"/>
  </w:num>
  <w:num w:numId="8">
    <w:abstractNumId w:val="2"/>
  </w:num>
  <w:num w:numId="9">
    <w:abstractNumId w:val="20"/>
  </w:num>
  <w:num w:numId="10">
    <w:abstractNumId w:val="12"/>
  </w:num>
  <w:num w:numId="11">
    <w:abstractNumId w:val="14"/>
  </w:num>
  <w:num w:numId="12">
    <w:abstractNumId w:val="9"/>
  </w:num>
  <w:num w:numId="13">
    <w:abstractNumId w:val="6"/>
  </w:num>
  <w:num w:numId="14">
    <w:abstractNumId w:val="0"/>
  </w:num>
  <w:num w:numId="15">
    <w:abstractNumId w:val="5"/>
  </w:num>
  <w:num w:numId="16">
    <w:abstractNumId w:val="3"/>
  </w:num>
  <w:num w:numId="17">
    <w:abstractNumId w:val="11"/>
  </w:num>
  <w:num w:numId="18">
    <w:abstractNumId w:val="16"/>
  </w:num>
  <w:num w:numId="19">
    <w:abstractNumId w:val="15"/>
  </w:num>
  <w:num w:numId="20">
    <w:abstractNumId w:val="18"/>
  </w:num>
  <w:num w:numId="21">
    <w:abstractNumId w:val="13"/>
  </w:num>
  <w:num w:numId="22">
    <w:abstractNumId w:val="8"/>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Zeuner, Bernd">
    <w15:presenceInfo w15:providerId="AD" w15:userId="S-1-5-21-1627492828-1338107683-2981867095-344373"/>
  </w15:person>
  <w15:person w15:author="Zeuner, Bernd [2]">
    <w15:presenceInfo w15:providerId="AD" w15:userId="S::B.Zeuner@telekom.de::2a65c10f-3952-4e6c-8b54-89588f382473"/>
  </w15:person>
  <w15:person w15:author="KL v1.3.02.KL">
    <w15:presenceInfo w15:providerId="None" w15:userId="KL v1.3.02.KL"/>
  </w15:person>
  <w15:person w15:author="KL v1.3.02">
    <w15:presenceInfo w15:providerId="None" w15:userId="KL v1.3.02"/>
  </w15:person>
  <w15:person w15:author="Bernd">
    <w15:presenceInfo w15:providerId="None" w15:userId="Bern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drawingGridHorizontalSpacing w:val="120"/>
  <w:displayHorizontalDrawingGridEvery w:val="0"/>
  <w:displayVerticalDrawingGridEvery w:val="0"/>
  <w:noPunctuationKerning/>
  <w:characterSpacingControl w:val="doNotCompress"/>
  <w:doNotValidateAgainstSchema/>
  <w:doNotDemarcateInvalidXml/>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52673"/>
    <w:rsid w:val="00000060"/>
    <w:rsid w:val="00000B48"/>
    <w:rsid w:val="00000E7F"/>
    <w:rsid w:val="00001075"/>
    <w:rsid w:val="00002D31"/>
    <w:rsid w:val="0000300F"/>
    <w:rsid w:val="000049C8"/>
    <w:rsid w:val="0000671F"/>
    <w:rsid w:val="00007B7F"/>
    <w:rsid w:val="00007F2A"/>
    <w:rsid w:val="00010747"/>
    <w:rsid w:val="00010ED7"/>
    <w:rsid w:val="00011532"/>
    <w:rsid w:val="00011935"/>
    <w:rsid w:val="00014878"/>
    <w:rsid w:val="00014C27"/>
    <w:rsid w:val="00015221"/>
    <w:rsid w:val="00015275"/>
    <w:rsid w:val="000177B0"/>
    <w:rsid w:val="00022520"/>
    <w:rsid w:val="0002277A"/>
    <w:rsid w:val="0002378C"/>
    <w:rsid w:val="00023BA9"/>
    <w:rsid w:val="00025AAA"/>
    <w:rsid w:val="00025ABD"/>
    <w:rsid w:val="00025F39"/>
    <w:rsid w:val="00026053"/>
    <w:rsid w:val="000260E1"/>
    <w:rsid w:val="0002637B"/>
    <w:rsid w:val="00027779"/>
    <w:rsid w:val="0003016D"/>
    <w:rsid w:val="00031004"/>
    <w:rsid w:val="00031129"/>
    <w:rsid w:val="0003195C"/>
    <w:rsid w:val="00033463"/>
    <w:rsid w:val="00033F35"/>
    <w:rsid w:val="0003411A"/>
    <w:rsid w:val="0003550D"/>
    <w:rsid w:val="000357B9"/>
    <w:rsid w:val="00040389"/>
    <w:rsid w:val="000409BD"/>
    <w:rsid w:val="00042EC3"/>
    <w:rsid w:val="00043318"/>
    <w:rsid w:val="00044443"/>
    <w:rsid w:val="00045255"/>
    <w:rsid w:val="0004640C"/>
    <w:rsid w:val="00046F3F"/>
    <w:rsid w:val="000500C1"/>
    <w:rsid w:val="00050351"/>
    <w:rsid w:val="000504A8"/>
    <w:rsid w:val="00050F5E"/>
    <w:rsid w:val="000515AB"/>
    <w:rsid w:val="00053AD0"/>
    <w:rsid w:val="00053B0F"/>
    <w:rsid w:val="00054CBB"/>
    <w:rsid w:val="000614A9"/>
    <w:rsid w:val="00062628"/>
    <w:rsid w:val="00064802"/>
    <w:rsid w:val="00065CF5"/>
    <w:rsid w:val="00066500"/>
    <w:rsid w:val="000676E2"/>
    <w:rsid w:val="0007067A"/>
    <w:rsid w:val="000731AC"/>
    <w:rsid w:val="00073F20"/>
    <w:rsid w:val="000768A1"/>
    <w:rsid w:val="000774DE"/>
    <w:rsid w:val="000803EA"/>
    <w:rsid w:val="00085A88"/>
    <w:rsid w:val="00091979"/>
    <w:rsid w:val="000935DF"/>
    <w:rsid w:val="00097969"/>
    <w:rsid w:val="000A0491"/>
    <w:rsid w:val="000A1B0A"/>
    <w:rsid w:val="000A2526"/>
    <w:rsid w:val="000A25A4"/>
    <w:rsid w:val="000A2B75"/>
    <w:rsid w:val="000A373F"/>
    <w:rsid w:val="000A5FDB"/>
    <w:rsid w:val="000A669E"/>
    <w:rsid w:val="000A73DF"/>
    <w:rsid w:val="000A7544"/>
    <w:rsid w:val="000A7AD9"/>
    <w:rsid w:val="000B099F"/>
    <w:rsid w:val="000B0ACB"/>
    <w:rsid w:val="000B260F"/>
    <w:rsid w:val="000B3C89"/>
    <w:rsid w:val="000B3E73"/>
    <w:rsid w:val="000B4B86"/>
    <w:rsid w:val="000B539C"/>
    <w:rsid w:val="000B770E"/>
    <w:rsid w:val="000C1205"/>
    <w:rsid w:val="000C2132"/>
    <w:rsid w:val="000C2BCB"/>
    <w:rsid w:val="000C5ADB"/>
    <w:rsid w:val="000C70F2"/>
    <w:rsid w:val="000C77DA"/>
    <w:rsid w:val="000D0673"/>
    <w:rsid w:val="000D11A7"/>
    <w:rsid w:val="000D6548"/>
    <w:rsid w:val="000D6EFE"/>
    <w:rsid w:val="000E2B86"/>
    <w:rsid w:val="000E2C60"/>
    <w:rsid w:val="000E2E13"/>
    <w:rsid w:val="000E33E0"/>
    <w:rsid w:val="000E3DEC"/>
    <w:rsid w:val="000E3F9F"/>
    <w:rsid w:val="000E4BCF"/>
    <w:rsid w:val="000E53F4"/>
    <w:rsid w:val="000E5C3B"/>
    <w:rsid w:val="000F079C"/>
    <w:rsid w:val="000F1C68"/>
    <w:rsid w:val="000F5B22"/>
    <w:rsid w:val="000F6B36"/>
    <w:rsid w:val="000F75F7"/>
    <w:rsid w:val="000F7A4B"/>
    <w:rsid w:val="000F7D12"/>
    <w:rsid w:val="00100F6D"/>
    <w:rsid w:val="0010203A"/>
    <w:rsid w:val="0010425A"/>
    <w:rsid w:val="001050AD"/>
    <w:rsid w:val="0010547E"/>
    <w:rsid w:val="0011334E"/>
    <w:rsid w:val="001136E5"/>
    <w:rsid w:val="001137A7"/>
    <w:rsid w:val="0011544D"/>
    <w:rsid w:val="00115789"/>
    <w:rsid w:val="00117045"/>
    <w:rsid w:val="00117721"/>
    <w:rsid w:val="0012007D"/>
    <w:rsid w:val="00120610"/>
    <w:rsid w:val="00120A2B"/>
    <w:rsid w:val="00120E65"/>
    <w:rsid w:val="0012159C"/>
    <w:rsid w:val="00123F32"/>
    <w:rsid w:val="00125F85"/>
    <w:rsid w:val="00127A6D"/>
    <w:rsid w:val="0013138F"/>
    <w:rsid w:val="00132996"/>
    <w:rsid w:val="001333D6"/>
    <w:rsid w:val="00133498"/>
    <w:rsid w:val="00134BC2"/>
    <w:rsid w:val="00135163"/>
    <w:rsid w:val="001376F0"/>
    <w:rsid w:val="001421A8"/>
    <w:rsid w:val="00142278"/>
    <w:rsid w:val="00146DE3"/>
    <w:rsid w:val="001500AB"/>
    <w:rsid w:val="001508C8"/>
    <w:rsid w:val="00152055"/>
    <w:rsid w:val="001527ED"/>
    <w:rsid w:val="0015493A"/>
    <w:rsid w:val="00156023"/>
    <w:rsid w:val="001560D9"/>
    <w:rsid w:val="00157722"/>
    <w:rsid w:val="00161715"/>
    <w:rsid w:val="00162CA3"/>
    <w:rsid w:val="00164183"/>
    <w:rsid w:val="001664FF"/>
    <w:rsid w:val="001666CF"/>
    <w:rsid w:val="00166A45"/>
    <w:rsid w:val="00170557"/>
    <w:rsid w:val="00171965"/>
    <w:rsid w:val="00171D2F"/>
    <w:rsid w:val="001724A8"/>
    <w:rsid w:val="00172DF4"/>
    <w:rsid w:val="001745E4"/>
    <w:rsid w:val="00174AFA"/>
    <w:rsid w:val="0017523D"/>
    <w:rsid w:val="00177DB4"/>
    <w:rsid w:val="0018289B"/>
    <w:rsid w:val="00183BBA"/>
    <w:rsid w:val="00183FEC"/>
    <w:rsid w:val="00184194"/>
    <w:rsid w:val="00184467"/>
    <w:rsid w:val="00185D47"/>
    <w:rsid w:val="00186435"/>
    <w:rsid w:val="001866A7"/>
    <w:rsid w:val="00191367"/>
    <w:rsid w:val="00192016"/>
    <w:rsid w:val="00192597"/>
    <w:rsid w:val="00192A0D"/>
    <w:rsid w:val="0019438E"/>
    <w:rsid w:val="0019473E"/>
    <w:rsid w:val="0019516D"/>
    <w:rsid w:val="00197282"/>
    <w:rsid w:val="001A00DC"/>
    <w:rsid w:val="001A0DF1"/>
    <w:rsid w:val="001A165A"/>
    <w:rsid w:val="001A2153"/>
    <w:rsid w:val="001A750E"/>
    <w:rsid w:val="001B1646"/>
    <w:rsid w:val="001B1CCB"/>
    <w:rsid w:val="001B1EB2"/>
    <w:rsid w:val="001B32E3"/>
    <w:rsid w:val="001B48F1"/>
    <w:rsid w:val="001B5C34"/>
    <w:rsid w:val="001C4EE6"/>
    <w:rsid w:val="001D12FE"/>
    <w:rsid w:val="001D1C3F"/>
    <w:rsid w:val="001D4ACA"/>
    <w:rsid w:val="001D6738"/>
    <w:rsid w:val="001E466A"/>
    <w:rsid w:val="001E4B9F"/>
    <w:rsid w:val="001F2395"/>
    <w:rsid w:val="001F3E70"/>
    <w:rsid w:val="001F7ADE"/>
    <w:rsid w:val="001F7B06"/>
    <w:rsid w:val="0020010C"/>
    <w:rsid w:val="00202637"/>
    <w:rsid w:val="0020366E"/>
    <w:rsid w:val="00203EFA"/>
    <w:rsid w:val="00204B10"/>
    <w:rsid w:val="00207345"/>
    <w:rsid w:val="00210517"/>
    <w:rsid w:val="00213D3B"/>
    <w:rsid w:val="002151C5"/>
    <w:rsid w:val="00215AC0"/>
    <w:rsid w:val="0021635F"/>
    <w:rsid w:val="002165B0"/>
    <w:rsid w:val="002178B2"/>
    <w:rsid w:val="0021799A"/>
    <w:rsid w:val="00222896"/>
    <w:rsid w:val="00223AA1"/>
    <w:rsid w:val="00226752"/>
    <w:rsid w:val="002275A7"/>
    <w:rsid w:val="002275C6"/>
    <w:rsid w:val="0023010E"/>
    <w:rsid w:val="00230311"/>
    <w:rsid w:val="00231F7A"/>
    <w:rsid w:val="00232499"/>
    <w:rsid w:val="0023422D"/>
    <w:rsid w:val="00234F11"/>
    <w:rsid w:val="0023599F"/>
    <w:rsid w:val="00240770"/>
    <w:rsid w:val="00242850"/>
    <w:rsid w:val="00242CBC"/>
    <w:rsid w:val="00243282"/>
    <w:rsid w:val="00243291"/>
    <w:rsid w:val="00243F00"/>
    <w:rsid w:val="00245940"/>
    <w:rsid w:val="00246772"/>
    <w:rsid w:val="00246D44"/>
    <w:rsid w:val="00247AB3"/>
    <w:rsid w:val="002519C9"/>
    <w:rsid w:val="00252D55"/>
    <w:rsid w:val="002550E5"/>
    <w:rsid w:val="00255470"/>
    <w:rsid w:val="002554BE"/>
    <w:rsid w:val="002566E7"/>
    <w:rsid w:val="002574DA"/>
    <w:rsid w:val="002575B3"/>
    <w:rsid w:val="0026372F"/>
    <w:rsid w:val="00263A4E"/>
    <w:rsid w:val="00264AA1"/>
    <w:rsid w:val="0026522D"/>
    <w:rsid w:val="00271373"/>
    <w:rsid w:val="0027217D"/>
    <w:rsid w:val="0027460D"/>
    <w:rsid w:val="00274721"/>
    <w:rsid w:val="00275BA1"/>
    <w:rsid w:val="002769A0"/>
    <w:rsid w:val="0027780A"/>
    <w:rsid w:val="002800EE"/>
    <w:rsid w:val="00280275"/>
    <w:rsid w:val="0028380D"/>
    <w:rsid w:val="0028417A"/>
    <w:rsid w:val="0028447E"/>
    <w:rsid w:val="002867D6"/>
    <w:rsid w:val="00287F11"/>
    <w:rsid w:val="0029134C"/>
    <w:rsid w:val="00292840"/>
    <w:rsid w:val="002942CC"/>
    <w:rsid w:val="002944C3"/>
    <w:rsid w:val="002A10AF"/>
    <w:rsid w:val="002A178A"/>
    <w:rsid w:val="002A17FC"/>
    <w:rsid w:val="002A31CC"/>
    <w:rsid w:val="002A3E13"/>
    <w:rsid w:val="002A3EC2"/>
    <w:rsid w:val="002A5D08"/>
    <w:rsid w:val="002A78D3"/>
    <w:rsid w:val="002A7910"/>
    <w:rsid w:val="002A7BC8"/>
    <w:rsid w:val="002B2850"/>
    <w:rsid w:val="002B421E"/>
    <w:rsid w:val="002B428F"/>
    <w:rsid w:val="002C0AEF"/>
    <w:rsid w:val="002C1262"/>
    <w:rsid w:val="002C1401"/>
    <w:rsid w:val="002C2349"/>
    <w:rsid w:val="002C513B"/>
    <w:rsid w:val="002C5458"/>
    <w:rsid w:val="002C5CAF"/>
    <w:rsid w:val="002C6B69"/>
    <w:rsid w:val="002D1101"/>
    <w:rsid w:val="002D553E"/>
    <w:rsid w:val="002D5707"/>
    <w:rsid w:val="002D695F"/>
    <w:rsid w:val="002E2A15"/>
    <w:rsid w:val="002E32EF"/>
    <w:rsid w:val="002E40C3"/>
    <w:rsid w:val="002E49C6"/>
    <w:rsid w:val="002E689C"/>
    <w:rsid w:val="002E7EA5"/>
    <w:rsid w:val="002F0551"/>
    <w:rsid w:val="002F0968"/>
    <w:rsid w:val="002F0BA9"/>
    <w:rsid w:val="002F2100"/>
    <w:rsid w:val="002F4897"/>
    <w:rsid w:val="002F7664"/>
    <w:rsid w:val="0030114D"/>
    <w:rsid w:val="003012A6"/>
    <w:rsid w:val="00301AA6"/>
    <w:rsid w:val="00304228"/>
    <w:rsid w:val="00305F8E"/>
    <w:rsid w:val="00306A46"/>
    <w:rsid w:val="0030762A"/>
    <w:rsid w:val="0030771F"/>
    <w:rsid w:val="00310CF0"/>
    <w:rsid w:val="003110CC"/>
    <w:rsid w:val="003133AF"/>
    <w:rsid w:val="00313503"/>
    <w:rsid w:val="003174CC"/>
    <w:rsid w:val="0031798F"/>
    <w:rsid w:val="00317AC7"/>
    <w:rsid w:val="00320ACF"/>
    <w:rsid w:val="003210AC"/>
    <w:rsid w:val="00321E79"/>
    <w:rsid w:val="003255C2"/>
    <w:rsid w:val="00325CFB"/>
    <w:rsid w:val="00327489"/>
    <w:rsid w:val="00327938"/>
    <w:rsid w:val="00327D45"/>
    <w:rsid w:val="00327EF8"/>
    <w:rsid w:val="00334455"/>
    <w:rsid w:val="003405F7"/>
    <w:rsid w:val="00342E55"/>
    <w:rsid w:val="00343526"/>
    <w:rsid w:val="00343881"/>
    <w:rsid w:val="003450EA"/>
    <w:rsid w:val="00346B3D"/>
    <w:rsid w:val="00347950"/>
    <w:rsid w:val="00351C6C"/>
    <w:rsid w:val="00352809"/>
    <w:rsid w:val="0035376C"/>
    <w:rsid w:val="00354008"/>
    <w:rsid w:val="00356C43"/>
    <w:rsid w:val="00357322"/>
    <w:rsid w:val="00361173"/>
    <w:rsid w:val="00361EAE"/>
    <w:rsid w:val="00362341"/>
    <w:rsid w:val="00366340"/>
    <w:rsid w:val="003663BD"/>
    <w:rsid w:val="00367F20"/>
    <w:rsid w:val="00370018"/>
    <w:rsid w:val="00371F52"/>
    <w:rsid w:val="00371FEA"/>
    <w:rsid w:val="003720A3"/>
    <w:rsid w:val="00372E70"/>
    <w:rsid w:val="00375771"/>
    <w:rsid w:val="003765DC"/>
    <w:rsid w:val="003771ED"/>
    <w:rsid w:val="00377962"/>
    <w:rsid w:val="00377FCE"/>
    <w:rsid w:val="00381503"/>
    <w:rsid w:val="0038303D"/>
    <w:rsid w:val="00384971"/>
    <w:rsid w:val="00385B6E"/>
    <w:rsid w:val="00385FEE"/>
    <w:rsid w:val="00385FEF"/>
    <w:rsid w:val="00390E58"/>
    <w:rsid w:val="00391DB2"/>
    <w:rsid w:val="00392C1F"/>
    <w:rsid w:val="00393868"/>
    <w:rsid w:val="00393BEF"/>
    <w:rsid w:val="00394F9F"/>
    <w:rsid w:val="00395975"/>
    <w:rsid w:val="00397620"/>
    <w:rsid w:val="003A15B3"/>
    <w:rsid w:val="003A18DE"/>
    <w:rsid w:val="003A36A9"/>
    <w:rsid w:val="003A5EE4"/>
    <w:rsid w:val="003B1124"/>
    <w:rsid w:val="003B2EA8"/>
    <w:rsid w:val="003B3770"/>
    <w:rsid w:val="003B598E"/>
    <w:rsid w:val="003C0B9E"/>
    <w:rsid w:val="003C0D85"/>
    <w:rsid w:val="003C34F0"/>
    <w:rsid w:val="003C42B1"/>
    <w:rsid w:val="003C5594"/>
    <w:rsid w:val="003D3883"/>
    <w:rsid w:val="003D418F"/>
    <w:rsid w:val="003D420C"/>
    <w:rsid w:val="003D4F8E"/>
    <w:rsid w:val="003D7409"/>
    <w:rsid w:val="003E1665"/>
    <w:rsid w:val="003E2299"/>
    <w:rsid w:val="003E46F2"/>
    <w:rsid w:val="003E4CDB"/>
    <w:rsid w:val="003E61F8"/>
    <w:rsid w:val="003F01B9"/>
    <w:rsid w:val="003F4DD4"/>
    <w:rsid w:val="003F4F2C"/>
    <w:rsid w:val="003F6638"/>
    <w:rsid w:val="003F7D40"/>
    <w:rsid w:val="00401A7B"/>
    <w:rsid w:val="004021DD"/>
    <w:rsid w:val="0040320B"/>
    <w:rsid w:val="00404093"/>
    <w:rsid w:val="004100A0"/>
    <w:rsid w:val="00411448"/>
    <w:rsid w:val="00411E44"/>
    <w:rsid w:val="00411F9B"/>
    <w:rsid w:val="00412947"/>
    <w:rsid w:val="0041415A"/>
    <w:rsid w:val="0041461C"/>
    <w:rsid w:val="00416094"/>
    <w:rsid w:val="00417682"/>
    <w:rsid w:val="0042005F"/>
    <w:rsid w:val="00421107"/>
    <w:rsid w:val="00421645"/>
    <w:rsid w:val="00422131"/>
    <w:rsid w:val="00426160"/>
    <w:rsid w:val="00426386"/>
    <w:rsid w:val="004315A6"/>
    <w:rsid w:val="0043186E"/>
    <w:rsid w:val="004318D2"/>
    <w:rsid w:val="00433E8B"/>
    <w:rsid w:val="00434681"/>
    <w:rsid w:val="00435450"/>
    <w:rsid w:val="00436650"/>
    <w:rsid w:val="004366BB"/>
    <w:rsid w:val="004368CD"/>
    <w:rsid w:val="0044067F"/>
    <w:rsid w:val="004413AF"/>
    <w:rsid w:val="004416CD"/>
    <w:rsid w:val="0044231A"/>
    <w:rsid w:val="0044369C"/>
    <w:rsid w:val="00443B26"/>
    <w:rsid w:val="0044510E"/>
    <w:rsid w:val="004453F0"/>
    <w:rsid w:val="00445475"/>
    <w:rsid w:val="004461E7"/>
    <w:rsid w:val="00446BA0"/>
    <w:rsid w:val="00446D7B"/>
    <w:rsid w:val="00450B90"/>
    <w:rsid w:val="00452673"/>
    <w:rsid w:val="00453756"/>
    <w:rsid w:val="0045399C"/>
    <w:rsid w:val="00455A95"/>
    <w:rsid w:val="004561F6"/>
    <w:rsid w:val="004571D2"/>
    <w:rsid w:val="00460254"/>
    <w:rsid w:val="00460E7E"/>
    <w:rsid w:val="0046308B"/>
    <w:rsid w:val="00463ADF"/>
    <w:rsid w:val="004667A0"/>
    <w:rsid w:val="0047008D"/>
    <w:rsid w:val="004711EE"/>
    <w:rsid w:val="00471FB9"/>
    <w:rsid w:val="004729E9"/>
    <w:rsid w:val="004731F1"/>
    <w:rsid w:val="00474997"/>
    <w:rsid w:val="004750C2"/>
    <w:rsid w:val="0047778E"/>
    <w:rsid w:val="004833DB"/>
    <w:rsid w:val="0048569E"/>
    <w:rsid w:val="00485ADF"/>
    <w:rsid w:val="00487A8A"/>
    <w:rsid w:val="00490CD0"/>
    <w:rsid w:val="00492003"/>
    <w:rsid w:val="00492B91"/>
    <w:rsid w:val="00494E7E"/>
    <w:rsid w:val="0049500A"/>
    <w:rsid w:val="00495943"/>
    <w:rsid w:val="00497D6F"/>
    <w:rsid w:val="004A01EA"/>
    <w:rsid w:val="004A4971"/>
    <w:rsid w:val="004A5962"/>
    <w:rsid w:val="004A7AB6"/>
    <w:rsid w:val="004B0392"/>
    <w:rsid w:val="004B09BD"/>
    <w:rsid w:val="004B0E88"/>
    <w:rsid w:val="004B1EA8"/>
    <w:rsid w:val="004B2848"/>
    <w:rsid w:val="004B6315"/>
    <w:rsid w:val="004B67C5"/>
    <w:rsid w:val="004B68B9"/>
    <w:rsid w:val="004B76AC"/>
    <w:rsid w:val="004B7996"/>
    <w:rsid w:val="004B7B8B"/>
    <w:rsid w:val="004C01E9"/>
    <w:rsid w:val="004C032A"/>
    <w:rsid w:val="004C117B"/>
    <w:rsid w:val="004C11F9"/>
    <w:rsid w:val="004C1A35"/>
    <w:rsid w:val="004C3544"/>
    <w:rsid w:val="004C358A"/>
    <w:rsid w:val="004C3854"/>
    <w:rsid w:val="004C429C"/>
    <w:rsid w:val="004C75FF"/>
    <w:rsid w:val="004D5B9D"/>
    <w:rsid w:val="004D603C"/>
    <w:rsid w:val="004D66E9"/>
    <w:rsid w:val="004D7BB9"/>
    <w:rsid w:val="004E18F1"/>
    <w:rsid w:val="004E2241"/>
    <w:rsid w:val="004E2813"/>
    <w:rsid w:val="004F168A"/>
    <w:rsid w:val="004F2986"/>
    <w:rsid w:val="004F2C79"/>
    <w:rsid w:val="004F30E7"/>
    <w:rsid w:val="004F71F0"/>
    <w:rsid w:val="004F79ED"/>
    <w:rsid w:val="00500119"/>
    <w:rsid w:val="00500F04"/>
    <w:rsid w:val="005016D1"/>
    <w:rsid w:val="00503D90"/>
    <w:rsid w:val="00504349"/>
    <w:rsid w:val="00504933"/>
    <w:rsid w:val="0050521E"/>
    <w:rsid w:val="00507114"/>
    <w:rsid w:val="00515FBF"/>
    <w:rsid w:val="005176E4"/>
    <w:rsid w:val="00517EC1"/>
    <w:rsid w:val="0052129F"/>
    <w:rsid w:val="005220A8"/>
    <w:rsid w:val="00522FB7"/>
    <w:rsid w:val="00523E6E"/>
    <w:rsid w:val="005240E3"/>
    <w:rsid w:val="00524654"/>
    <w:rsid w:val="0052545F"/>
    <w:rsid w:val="0052648A"/>
    <w:rsid w:val="00530EFD"/>
    <w:rsid w:val="00531669"/>
    <w:rsid w:val="00532BEC"/>
    <w:rsid w:val="00533675"/>
    <w:rsid w:val="005367FA"/>
    <w:rsid w:val="00537614"/>
    <w:rsid w:val="00537780"/>
    <w:rsid w:val="00537C59"/>
    <w:rsid w:val="0054080E"/>
    <w:rsid w:val="00540B12"/>
    <w:rsid w:val="00541CDE"/>
    <w:rsid w:val="0054228E"/>
    <w:rsid w:val="00542F34"/>
    <w:rsid w:val="005441A3"/>
    <w:rsid w:val="00546850"/>
    <w:rsid w:val="005471A5"/>
    <w:rsid w:val="00550846"/>
    <w:rsid w:val="00551A77"/>
    <w:rsid w:val="00551AD0"/>
    <w:rsid w:val="00552761"/>
    <w:rsid w:val="00553ECF"/>
    <w:rsid w:val="00556030"/>
    <w:rsid w:val="00556267"/>
    <w:rsid w:val="00557A74"/>
    <w:rsid w:val="0056069F"/>
    <w:rsid w:val="00560762"/>
    <w:rsid w:val="00561DF3"/>
    <w:rsid w:val="00563203"/>
    <w:rsid w:val="00563D3A"/>
    <w:rsid w:val="005662AF"/>
    <w:rsid w:val="0056681F"/>
    <w:rsid w:val="00567861"/>
    <w:rsid w:val="00567E3D"/>
    <w:rsid w:val="00570FD4"/>
    <w:rsid w:val="005712CD"/>
    <w:rsid w:val="005712EB"/>
    <w:rsid w:val="00571441"/>
    <w:rsid w:val="005720D3"/>
    <w:rsid w:val="0057241F"/>
    <w:rsid w:val="005734EC"/>
    <w:rsid w:val="005752F2"/>
    <w:rsid w:val="00580293"/>
    <w:rsid w:val="00582B5D"/>
    <w:rsid w:val="00584140"/>
    <w:rsid w:val="00587666"/>
    <w:rsid w:val="00587DAA"/>
    <w:rsid w:val="005902F6"/>
    <w:rsid w:val="00592497"/>
    <w:rsid w:val="00593400"/>
    <w:rsid w:val="005944E1"/>
    <w:rsid w:val="005955FF"/>
    <w:rsid w:val="00595E7F"/>
    <w:rsid w:val="005964A8"/>
    <w:rsid w:val="005965AE"/>
    <w:rsid w:val="00596CAE"/>
    <w:rsid w:val="005A030B"/>
    <w:rsid w:val="005A0A96"/>
    <w:rsid w:val="005A0D6D"/>
    <w:rsid w:val="005A1AF5"/>
    <w:rsid w:val="005A27C7"/>
    <w:rsid w:val="005A31BC"/>
    <w:rsid w:val="005A35E7"/>
    <w:rsid w:val="005A3BE8"/>
    <w:rsid w:val="005A5C85"/>
    <w:rsid w:val="005A666C"/>
    <w:rsid w:val="005A71C7"/>
    <w:rsid w:val="005B2503"/>
    <w:rsid w:val="005B7218"/>
    <w:rsid w:val="005B7323"/>
    <w:rsid w:val="005B7436"/>
    <w:rsid w:val="005C0B26"/>
    <w:rsid w:val="005C0D28"/>
    <w:rsid w:val="005C3C6A"/>
    <w:rsid w:val="005C488B"/>
    <w:rsid w:val="005C5727"/>
    <w:rsid w:val="005C5AD5"/>
    <w:rsid w:val="005D0D99"/>
    <w:rsid w:val="005D2CE6"/>
    <w:rsid w:val="005D2E46"/>
    <w:rsid w:val="005D42DF"/>
    <w:rsid w:val="005D5C56"/>
    <w:rsid w:val="005D64B5"/>
    <w:rsid w:val="005E0935"/>
    <w:rsid w:val="005E0C3C"/>
    <w:rsid w:val="005E766A"/>
    <w:rsid w:val="005E7C7C"/>
    <w:rsid w:val="005F1824"/>
    <w:rsid w:val="005F19A1"/>
    <w:rsid w:val="005F25FF"/>
    <w:rsid w:val="005F4BEC"/>
    <w:rsid w:val="005F56FE"/>
    <w:rsid w:val="005F6557"/>
    <w:rsid w:val="005F7132"/>
    <w:rsid w:val="005F7CD3"/>
    <w:rsid w:val="005F7CD5"/>
    <w:rsid w:val="0060030F"/>
    <w:rsid w:val="00600B56"/>
    <w:rsid w:val="006020CD"/>
    <w:rsid w:val="00602CAD"/>
    <w:rsid w:val="00602E12"/>
    <w:rsid w:val="00604D1E"/>
    <w:rsid w:val="00604F58"/>
    <w:rsid w:val="00615891"/>
    <w:rsid w:val="00615FFA"/>
    <w:rsid w:val="00616D8C"/>
    <w:rsid w:val="00616E64"/>
    <w:rsid w:val="00620F38"/>
    <w:rsid w:val="0062143D"/>
    <w:rsid w:val="006228AF"/>
    <w:rsid w:val="00622E3E"/>
    <w:rsid w:val="0062392F"/>
    <w:rsid w:val="006247CA"/>
    <w:rsid w:val="006255D5"/>
    <w:rsid w:val="00625A6A"/>
    <w:rsid w:val="006263BD"/>
    <w:rsid w:val="006272BE"/>
    <w:rsid w:val="00627E44"/>
    <w:rsid w:val="00631366"/>
    <w:rsid w:val="00631989"/>
    <w:rsid w:val="00632B4A"/>
    <w:rsid w:val="00632FD8"/>
    <w:rsid w:val="00633F82"/>
    <w:rsid w:val="00636A2C"/>
    <w:rsid w:val="00636AE2"/>
    <w:rsid w:val="006406BD"/>
    <w:rsid w:val="0064159E"/>
    <w:rsid w:val="00644855"/>
    <w:rsid w:val="006461E7"/>
    <w:rsid w:val="0064632A"/>
    <w:rsid w:val="00646721"/>
    <w:rsid w:val="006475F5"/>
    <w:rsid w:val="00647840"/>
    <w:rsid w:val="006508BB"/>
    <w:rsid w:val="00650F39"/>
    <w:rsid w:val="00651A1D"/>
    <w:rsid w:val="00653E75"/>
    <w:rsid w:val="00655422"/>
    <w:rsid w:val="00655E94"/>
    <w:rsid w:val="00656926"/>
    <w:rsid w:val="00656B1B"/>
    <w:rsid w:val="00660AA6"/>
    <w:rsid w:val="00662ADE"/>
    <w:rsid w:val="0066309E"/>
    <w:rsid w:val="006631D4"/>
    <w:rsid w:val="006636A7"/>
    <w:rsid w:val="00664072"/>
    <w:rsid w:val="00664BEA"/>
    <w:rsid w:val="00664EB5"/>
    <w:rsid w:val="006652F2"/>
    <w:rsid w:val="00665946"/>
    <w:rsid w:val="00665EC4"/>
    <w:rsid w:val="00667B70"/>
    <w:rsid w:val="00670105"/>
    <w:rsid w:val="00670B32"/>
    <w:rsid w:val="00671A08"/>
    <w:rsid w:val="0067277D"/>
    <w:rsid w:val="00674FC3"/>
    <w:rsid w:val="00675128"/>
    <w:rsid w:val="00677FF2"/>
    <w:rsid w:val="00681B94"/>
    <w:rsid w:val="00681D6B"/>
    <w:rsid w:val="006828DA"/>
    <w:rsid w:val="006838B3"/>
    <w:rsid w:val="00683A53"/>
    <w:rsid w:val="00684159"/>
    <w:rsid w:val="00685164"/>
    <w:rsid w:val="0068522D"/>
    <w:rsid w:val="00686266"/>
    <w:rsid w:val="00690707"/>
    <w:rsid w:val="0069159B"/>
    <w:rsid w:val="00692492"/>
    <w:rsid w:val="00693176"/>
    <w:rsid w:val="00693A5C"/>
    <w:rsid w:val="00694242"/>
    <w:rsid w:val="0069437C"/>
    <w:rsid w:val="00694F6D"/>
    <w:rsid w:val="006957B6"/>
    <w:rsid w:val="006967ED"/>
    <w:rsid w:val="006A23A0"/>
    <w:rsid w:val="006A3001"/>
    <w:rsid w:val="006A6D4A"/>
    <w:rsid w:val="006B0286"/>
    <w:rsid w:val="006B052B"/>
    <w:rsid w:val="006B0961"/>
    <w:rsid w:val="006B2228"/>
    <w:rsid w:val="006B3001"/>
    <w:rsid w:val="006B3C6B"/>
    <w:rsid w:val="006B554E"/>
    <w:rsid w:val="006B624F"/>
    <w:rsid w:val="006B75C8"/>
    <w:rsid w:val="006C3197"/>
    <w:rsid w:val="006C3741"/>
    <w:rsid w:val="006C43D8"/>
    <w:rsid w:val="006C500F"/>
    <w:rsid w:val="006C7D72"/>
    <w:rsid w:val="006D0C93"/>
    <w:rsid w:val="006D60A2"/>
    <w:rsid w:val="006D7970"/>
    <w:rsid w:val="006D7EBB"/>
    <w:rsid w:val="006E11F7"/>
    <w:rsid w:val="006E14E4"/>
    <w:rsid w:val="006E14F3"/>
    <w:rsid w:val="006E27E3"/>
    <w:rsid w:val="006E40DA"/>
    <w:rsid w:val="006E5CB0"/>
    <w:rsid w:val="006F0C2D"/>
    <w:rsid w:val="006F1412"/>
    <w:rsid w:val="006F23A1"/>
    <w:rsid w:val="006F32E0"/>
    <w:rsid w:val="006F5199"/>
    <w:rsid w:val="006F727C"/>
    <w:rsid w:val="006F790D"/>
    <w:rsid w:val="00700362"/>
    <w:rsid w:val="00700563"/>
    <w:rsid w:val="0070128D"/>
    <w:rsid w:val="00701690"/>
    <w:rsid w:val="007018D8"/>
    <w:rsid w:val="007029B2"/>
    <w:rsid w:val="00702F7D"/>
    <w:rsid w:val="007034AC"/>
    <w:rsid w:val="00704FBB"/>
    <w:rsid w:val="007053B0"/>
    <w:rsid w:val="00705479"/>
    <w:rsid w:val="00711D70"/>
    <w:rsid w:val="007120AB"/>
    <w:rsid w:val="007127D1"/>
    <w:rsid w:val="007151F3"/>
    <w:rsid w:val="00716F26"/>
    <w:rsid w:val="00720B94"/>
    <w:rsid w:val="00720EA9"/>
    <w:rsid w:val="007211AE"/>
    <w:rsid w:val="00721891"/>
    <w:rsid w:val="00721E67"/>
    <w:rsid w:val="00721EEA"/>
    <w:rsid w:val="00721F48"/>
    <w:rsid w:val="0072303D"/>
    <w:rsid w:val="007250F0"/>
    <w:rsid w:val="00725D73"/>
    <w:rsid w:val="00732F9C"/>
    <w:rsid w:val="007334DA"/>
    <w:rsid w:val="00733E92"/>
    <w:rsid w:val="00734315"/>
    <w:rsid w:val="00734A9A"/>
    <w:rsid w:val="0073519A"/>
    <w:rsid w:val="00735B70"/>
    <w:rsid w:val="00740CFA"/>
    <w:rsid w:val="0074146B"/>
    <w:rsid w:val="00743876"/>
    <w:rsid w:val="00744983"/>
    <w:rsid w:val="007457FB"/>
    <w:rsid w:val="00747083"/>
    <w:rsid w:val="00747CDF"/>
    <w:rsid w:val="007501FA"/>
    <w:rsid w:val="00750724"/>
    <w:rsid w:val="00750AB1"/>
    <w:rsid w:val="00751002"/>
    <w:rsid w:val="00754B75"/>
    <w:rsid w:val="00754FAB"/>
    <w:rsid w:val="0075637B"/>
    <w:rsid w:val="0075662B"/>
    <w:rsid w:val="00757141"/>
    <w:rsid w:val="007577DD"/>
    <w:rsid w:val="0075784B"/>
    <w:rsid w:val="007635A0"/>
    <w:rsid w:val="00764154"/>
    <w:rsid w:val="00764B95"/>
    <w:rsid w:val="0076698A"/>
    <w:rsid w:val="007677A6"/>
    <w:rsid w:val="00772D17"/>
    <w:rsid w:val="007730A7"/>
    <w:rsid w:val="00773F83"/>
    <w:rsid w:val="0077456F"/>
    <w:rsid w:val="0077473D"/>
    <w:rsid w:val="007747F9"/>
    <w:rsid w:val="00774E2A"/>
    <w:rsid w:val="0078029C"/>
    <w:rsid w:val="007807C7"/>
    <w:rsid w:val="007820F6"/>
    <w:rsid w:val="0078221D"/>
    <w:rsid w:val="00782D72"/>
    <w:rsid w:val="007836E5"/>
    <w:rsid w:val="007839C4"/>
    <w:rsid w:val="00786AFD"/>
    <w:rsid w:val="00787434"/>
    <w:rsid w:val="0078773F"/>
    <w:rsid w:val="00787A72"/>
    <w:rsid w:val="00787E34"/>
    <w:rsid w:val="00790B8D"/>
    <w:rsid w:val="00790FD5"/>
    <w:rsid w:val="007924AF"/>
    <w:rsid w:val="00792C47"/>
    <w:rsid w:val="0079434A"/>
    <w:rsid w:val="0079464F"/>
    <w:rsid w:val="00794695"/>
    <w:rsid w:val="00797A6A"/>
    <w:rsid w:val="007A03AC"/>
    <w:rsid w:val="007A0F2E"/>
    <w:rsid w:val="007A183D"/>
    <w:rsid w:val="007A19FF"/>
    <w:rsid w:val="007A1FE8"/>
    <w:rsid w:val="007A2003"/>
    <w:rsid w:val="007A2035"/>
    <w:rsid w:val="007A49BE"/>
    <w:rsid w:val="007A64D2"/>
    <w:rsid w:val="007A668C"/>
    <w:rsid w:val="007B0709"/>
    <w:rsid w:val="007B1733"/>
    <w:rsid w:val="007B1ABB"/>
    <w:rsid w:val="007B4470"/>
    <w:rsid w:val="007B5422"/>
    <w:rsid w:val="007B57E8"/>
    <w:rsid w:val="007B68DD"/>
    <w:rsid w:val="007B68F7"/>
    <w:rsid w:val="007B73DF"/>
    <w:rsid w:val="007B7CFD"/>
    <w:rsid w:val="007C063D"/>
    <w:rsid w:val="007C0F09"/>
    <w:rsid w:val="007C1363"/>
    <w:rsid w:val="007C15CF"/>
    <w:rsid w:val="007C2132"/>
    <w:rsid w:val="007C356F"/>
    <w:rsid w:val="007C460F"/>
    <w:rsid w:val="007C4A93"/>
    <w:rsid w:val="007C52D8"/>
    <w:rsid w:val="007C603A"/>
    <w:rsid w:val="007C7673"/>
    <w:rsid w:val="007D10B0"/>
    <w:rsid w:val="007D24D2"/>
    <w:rsid w:val="007D33BE"/>
    <w:rsid w:val="007D50CF"/>
    <w:rsid w:val="007D56C2"/>
    <w:rsid w:val="007D5F01"/>
    <w:rsid w:val="007D6C3C"/>
    <w:rsid w:val="007D6CE8"/>
    <w:rsid w:val="007D74D1"/>
    <w:rsid w:val="007E215E"/>
    <w:rsid w:val="007E369D"/>
    <w:rsid w:val="007E41AA"/>
    <w:rsid w:val="007E4A20"/>
    <w:rsid w:val="007E5B51"/>
    <w:rsid w:val="007E603C"/>
    <w:rsid w:val="007E63CB"/>
    <w:rsid w:val="007E72B3"/>
    <w:rsid w:val="007F0A69"/>
    <w:rsid w:val="007F77BB"/>
    <w:rsid w:val="007F7804"/>
    <w:rsid w:val="0080017D"/>
    <w:rsid w:val="00800827"/>
    <w:rsid w:val="00801CDE"/>
    <w:rsid w:val="00803108"/>
    <w:rsid w:val="00803EF6"/>
    <w:rsid w:val="008053CE"/>
    <w:rsid w:val="0080623A"/>
    <w:rsid w:val="0080661A"/>
    <w:rsid w:val="00810DE5"/>
    <w:rsid w:val="0081113C"/>
    <w:rsid w:val="00811398"/>
    <w:rsid w:val="008119BE"/>
    <w:rsid w:val="00812C0A"/>
    <w:rsid w:val="00814781"/>
    <w:rsid w:val="00815B99"/>
    <w:rsid w:val="0081664D"/>
    <w:rsid w:val="00817FE1"/>
    <w:rsid w:val="008204C6"/>
    <w:rsid w:val="0082052A"/>
    <w:rsid w:val="0082160E"/>
    <w:rsid w:val="00824763"/>
    <w:rsid w:val="008261B8"/>
    <w:rsid w:val="00826300"/>
    <w:rsid w:val="00826994"/>
    <w:rsid w:val="0082765E"/>
    <w:rsid w:val="008300B6"/>
    <w:rsid w:val="00831E09"/>
    <w:rsid w:val="00832099"/>
    <w:rsid w:val="0083296F"/>
    <w:rsid w:val="008332DC"/>
    <w:rsid w:val="008335A3"/>
    <w:rsid w:val="0083362B"/>
    <w:rsid w:val="008345A1"/>
    <w:rsid w:val="008350C5"/>
    <w:rsid w:val="008352CE"/>
    <w:rsid w:val="00835515"/>
    <w:rsid w:val="00835C2E"/>
    <w:rsid w:val="00840F17"/>
    <w:rsid w:val="008420A3"/>
    <w:rsid w:val="0084210F"/>
    <w:rsid w:val="00844AF0"/>
    <w:rsid w:val="00845504"/>
    <w:rsid w:val="00845D9C"/>
    <w:rsid w:val="008516AE"/>
    <w:rsid w:val="00851B71"/>
    <w:rsid w:val="008534B8"/>
    <w:rsid w:val="00854556"/>
    <w:rsid w:val="008564B0"/>
    <w:rsid w:val="00857A53"/>
    <w:rsid w:val="00860006"/>
    <w:rsid w:val="008611F1"/>
    <w:rsid w:val="00861790"/>
    <w:rsid w:val="00863928"/>
    <w:rsid w:val="00864647"/>
    <w:rsid w:val="008646C8"/>
    <w:rsid w:val="008656E0"/>
    <w:rsid w:val="008658C1"/>
    <w:rsid w:val="00865B28"/>
    <w:rsid w:val="00866254"/>
    <w:rsid w:val="00872425"/>
    <w:rsid w:val="00874A4A"/>
    <w:rsid w:val="008751F6"/>
    <w:rsid w:val="00876B08"/>
    <w:rsid w:val="008818C1"/>
    <w:rsid w:val="0088200A"/>
    <w:rsid w:val="0088218E"/>
    <w:rsid w:val="00884F0A"/>
    <w:rsid w:val="00884F20"/>
    <w:rsid w:val="0088691A"/>
    <w:rsid w:val="008873DD"/>
    <w:rsid w:val="008874C0"/>
    <w:rsid w:val="00890B4C"/>
    <w:rsid w:val="00892D48"/>
    <w:rsid w:val="0089473B"/>
    <w:rsid w:val="008970B2"/>
    <w:rsid w:val="008A02B4"/>
    <w:rsid w:val="008A1DF9"/>
    <w:rsid w:val="008A20BF"/>
    <w:rsid w:val="008A315D"/>
    <w:rsid w:val="008A6372"/>
    <w:rsid w:val="008B085D"/>
    <w:rsid w:val="008B126B"/>
    <w:rsid w:val="008B3885"/>
    <w:rsid w:val="008B3A5D"/>
    <w:rsid w:val="008B3AF4"/>
    <w:rsid w:val="008B4C8F"/>
    <w:rsid w:val="008B538D"/>
    <w:rsid w:val="008B5DBD"/>
    <w:rsid w:val="008B647C"/>
    <w:rsid w:val="008C366F"/>
    <w:rsid w:val="008C389E"/>
    <w:rsid w:val="008C3D09"/>
    <w:rsid w:val="008C473F"/>
    <w:rsid w:val="008C5780"/>
    <w:rsid w:val="008C5C38"/>
    <w:rsid w:val="008D04AF"/>
    <w:rsid w:val="008D3FAC"/>
    <w:rsid w:val="008D505E"/>
    <w:rsid w:val="008D5123"/>
    <w:rsid w:val="008D5BEF"/>
    <w:rsid w:val="008D6673"/>
    <w:rsid w:val="008D6964"/>
    <w:rsid w:val="008E0DB5"/>
    <w:rsid w:val="008E1278"/>
    <w:rsid w:val="008E1A0A"/>
    <w:rsid w:val="008E1F68"/>
    <w:rsid w:val="008E256C"/>
    <w:rsid w:val="008E4A24"/>
    <w:rsid w:val="008E6DD5"/>
    <w:rsid w:val="008F0571"/>
    <w:rsid w:val="008F12F5"/>
    <w:rsid w:val="008F1EC4"/>
    <w:rsid w:val="008F266D"/>
    <w:rsid w:val="008F2AD5"/>
    <w:rsid w:val="008F64B6"/>
    <w:rsid w:val="008F6C4B"/>
    <w:rsid w:val="009017F1"/>
    <w:rsid w:val="00901CD0"/>
    <w:rsid w:val="00901EE9"/>
    <w:rsid w:val="0090224D"/>
    <w:rsid w:val="009024A7"/>
    <w:rsid w:val="00905367"/>
    <w:rsid w:val="009069D3"/>
    <w:rsid w:val="00906B08"/>
    <w:rsid w:val="00906E92"/>
    <w:rsid w:val="00910268"/>
    <w:rsid w:val="00912BDC"/>
    <w:rsid w:val="00912BEF"/>
    <w:rsid w:val="00913DE1"/>
    <w:rsid w:val="00915925"/>
    <w:rsid w:val="00916805"/>
    <w:rsid w:val="00916C6F"/>
    <w:rsid w:val="0092046C"/>
    <w:rsid w:val="009205E2"/>
    <w:rsid w:val="00920A19"/>
    <w:rsid w:val="00921EFD"/>
    <w:rsid w:val="00922449"/>
    <w:rsid w:val="0092274A"/>
    <w:rsid w:val="00922FAE"/>
    <w:rsid w:val="0092314D"/>
    <w:rsid w:val="009256DB"/>
    <w:rsid w:val="00927544"/>
    <w:rsid w:val="0093012D"/>
    <w:rsid w:val="00932019"/>
    <w:rsid w:val="0093284C"/>
    <w:rsid w:val="00933580"/>
    <w:rsid w:val="009405E9"/>
    <w:rsid w:val="00940BB0"/>
    <w:rsid w:val="00940D72"/>
    <w:rsid w:val="00941F9F"/>
    <w:rsid w:val="00943804"/>
    <w:rsid w:val="00943E1B"/>
    <w:rsid w:val="0094493A"/>
    <w:rsid w:val="00944D2A"/>
    <w:rsid w:val="009462A8"/>
    <w:rsid w:val="009467A3"/>
    <w:rsid w:val="009505F5"/>
    <w:rsid w:val="00950A4C"/>
    <w:rsid w:val="00951924"/>
    <w:rsid w:val="00953B21"/>
    <w:rsid w:val="00955CF5"/>
    <w:rsid w:val="009560EC"/>
    <w:rsid w:val="009562F4"/>
    <w:rsid w:val="0095638A"/>
    <w:rsid w:val="00957632"/>
    <w:rsid w:val="00960B24"/>
    <w:rsid w:val="0096186F"/>
    <w:rsid w:val="00961D20"/>
    <w:rsid w:val="00961D9C"/>
    <w:rsid w:val="00965376"/>
    <w:rsid w:val="009656CE"/>
    <w:rsid w:val="009661D0"/>
    <w:rsid w:val="00971575"/>
    <w:rsid w:val="00971893"/>
    <w:rsid w:val="00971BD0"/>
    <w:rsid w:val="00971E6E"/>
    <w:rsid w:val="00974D76"/>
    <w:rsid w:val="0097651A"/>
    <w:rsid w:val="009831CB"/>
    <w:rsid w:val="009835F4"/>
    <w:rsid w:val="00984C59"/>
    <w:rsid w:val="009910BE"/>
    <w:rsid w:val="00991B67"/>
    <w:rsid w:val="00991CD3"/>
    <w:rsid w:val="00993E78"/>
    <w:rsid w:val="00993EE1"/>
    <w:rsid w:val="00997706"/>
    <w:rsid w:val="009977F1"/>
    <w:rsid w:val="00997951"/>
    <w:rsid w:val="009A0C34"/>
    <w:rsid w:val="009A287B"/>
    <w:rsid w:val="009A28C0"/>
    <w:rsid w:val="009A41DB"/>
    <w:rsid w:val="009A4A6F"/>
    <w:rsid w:val="009A4C1C"/>
    <w:rsid w:val="009A5B3B"/>
    <w:rsid w:val="009A5C80"/>
    <w:rsid w:val="009A6E7A"/>
    <w:rsid w:val="009B2A11"/>
    <w:rsid w:val="009B37FA"/>
    <w:rsid w:val="009B47D8"/>
    <w:rsid w:val="009C0017"/>
    <w:rsid w:val="009C0E9D"/>
    <w:rsid w:val="009C4EB0"/>
    <w:rsid w:val="009C54AA"/>
    <w:rsid w:val="009C54E8"/>
    <w:rsid w:val="009C6058"/>
    <w:rsid w:val="009C60F0"/>
    <w:rsid w:val="009C69EE"/>
    <w:rsid w:val="009D2810"/>
    <w:rsid w:val="009D2E59"/>
    <w:rsid w:val="009D4E7D"/>
    <w:rsid w:val="009E07BD"/>
    <w:rsid w:val="009E2D10"/>
    <w:rsid w:val="009E4882"/>
    <w:rsid w:val="009E4A71"/>
    <w:rsid w:val="009E512B"/>
    <w:rsid w:val="009E5277"/>
    <w:rsid w:val="009E731D"/>
    <w:rsid w:val="009E74D7"/>
    <w:rsid w:val="009E7FA5"/>
    <w:rsid w:val="009F1417"/>
    <w:rsid w:val="009F1672"/>
    <w:rsid w:val="009F3E6D"/>
    <w:rsid w:val="009F3EE6"/>
    <w:rsid w:val="009F4591"/>
    <w:rsid w:val="00A0092B"/>
    <w:rsid w:val="00A023CB"/>
    <w:rsid w:val="00A04946"/>
    <w:rsid w:val="00A134AC"/>
    <w:rsid w:val="00A1525E"/>
    <w:rsid w:val="00A1580C"/>
    <w:rsid w:val="00A174A3"/>
    <w:rsid w:val="00A17FA5"/>
    <w:rsid w:val="00A209D5"/>
    <w:rsid w:val="00A230D4"/>
    <w:rsid w:val="00A24F9B"/>
    <w:rsid w:val="00A25C84"/>
    <w:rsid w:val="00A2658E"/>
    <w:rsid w:val="00A26E45"/>
    <w:rsid w:val="00A3096F"/>
    <w:rsid w:val="00A3115E"/>
    <w:rsid w:val="00A31FED"/>
    <w:rsid w:val="00A3330A"/>
    <w:rsid w:val="00A335CB"/>
    <w:rsid w:val="00A33C41"/>
    <w:rsid w:val="00A34DBC"/>
    <w:rsid w:val="00A40678"/>
    <w:rsid w:val="00A4074D"/>
    <w:rsid w:val="00A433C8"/>
    <w:rsid w:val="00A44DC8"/>
    <w:rsid w:val="00A44FD4"/>
    <w:rsid w:val="00A46234"/>
    <w:rsid w:val="00A476AD"/>
    <w:rsid w:val="00A504DC"/>
    <w:rsid w:val="00A50757"/>
    <w:rsid w:val="00A535F2"/>
    <w:rsid w:val="00A54E06"/>
    <w:rsid w:val="00A55210"/>
    <w:rsid w:val="00A5523F"/>
    <w:rsid w:val="00A56814"/>
    <w:rsid w:val="00A56891"/>
    <w:rsid w:val="00A60941"/>
    <w:rsid w:val="00A61F15"/>
    <w:rsid w:val="00A61F92"/>
    <w:rsid w:val="00A62BBA"/>
    <w:rsid w:val="00A63B3D"/>
    <w:rsid w:val="00A669DA"/>
    <w:rsid w:val="00A66D1A"/>
    <w:rsid w:val="00A6720B"/>
    <w:rsid w:val="00A6741F"/>
    <w:rsid w:val="00A72CF1"/>
    <w:rsid w:val="00A7316F"/>
    <w:rsid w:val="00A74BC2"/>
    <w:rsid w:val="00A763BC"/>
    <w:rsid w:val="00A80589"/>
    <w:rsid w:val="00A807C8"/>
    <w:rsid w:val="00A81147"/>
    <w:rsid w:val="00A82730"/>
    <w:rsid w:val="00A84E1C"/>
    <w:rsid w:val="00A85AB9"/>
    <w:rsid w:val="00A85D65"/>
    <w:rsid w:val="00A86FED"/>
    <w:rsid w:val="00A90420"/>
    <w:rsid w:val="00A9087D"/>
    <w:rsid w:val="00A9131A"/>
    <w:rsid w:val="00A92299"/>
    <w:rsid w:val="00A92C69"/>
    <w:rsid w:val="00A93355"/>
    <w:rsid w:val="00A93C69"/>
    <w:rsid w:val="00A93DB7"/>
    <w:rsid w:val="00AA09C2"/>
    <w:rsid w:val="00AA179F"/>
    <w:rsid w:val="00AA4093"/>
    <w:rsid w:val="00AA41AC"/>
    <w:rsid w:val="00AA79A2"/>
    <w:rsid w:val="00AB020E"/>
    <w:rsid w:val="00AB3762"/>
    <w:rsid w:val="00AB39D9"/>
    <w:rsid w:val="00AB4D25"/>
    <w:rsid w:val="00AB5CD9"/>
    <w:rsid w:val="00AB62A6"/>
    <w:rsid w:val="00AC02D0"/>
    <w:rsid w:val="00AC0C7E"/>
    <w:rsid w:val="00AC0D7A"/>
    <w:rsid w:val="00AC2EAA"/>
    <w:rsid w:val="00AC3D20"/>
    <w:rsid w:val="00AC3D55"/>
    <w:rsid w:val="00AC466E"/>
    <w:rsid w:val="00AC55DF"/>
    <w:rsid w:val="00AC6110"/>
    <w:rsid w:val="00AC61EB"/>
    <w:rsid w:val="00AC7878"/>
    <w:rsid w:val="00AD0E1B"/>
    <w:rsid w:val="00AD126B"/>
    <w:rsid w:val="00AD19EC"/>
    <w:rsid w:val="00AD2FC7"/>
    <w:rsid w:val="00AD6415"/>
    <w:rsid w:val="00AD65DD"/>
    <w:rsid w:val="00AD742C"/>
    <w:rsid w:val="00AD761D"/>
    <w:rsid w:val="00AD78CF"/>
    <w:rsid w:val="00AE318A"/>
    <w:rsid w:val="00AE39A6"/>
    <w:rsid w:val="00AE66D9"/>
    <w:rsid w:val="00AF05C3"/>
    <w:rsid w:val="00AF12EA"/>
    <w:rsid w:val="00AF3BDE"/>
    <w:rsid w:val="00AF45DB"/>
    <w:rsid w:val="00AF4D44"/>
    <w:rsid w:val="00AF5925"/>
    <w:rsid w:val="00AF7D15"/>
    <w:rsid w:val="00B007BF"/>
    <w:rsid w:val="00B033F8"/>
    <w:rsid w:val="00B03571"/>
    <w:rsid w:val="00B03DFD"/>
    <w:rsid w:val="00B03F8E"/>
    <w:rsid w:val="00B0418C"/>
    <w:rsid w:val="00B04974"/>
    <w:rsid w:val="00B049BB"/>
    <w:rsid w:val="00B04A3E"/>
    <w:rsid w:val="00B056B2"/>
    <w:rsid w:val="00B0681A"/>
    <w:rsid w:val="00B069B0"/>
    <w:rsid w:val="00B07A50"/>
    <w:rsid w:val="00B10A93"/>
    <w:rsid w:val="00B11D31"/>
    <w:rsid w:val="00B1254E"/>
    <w:rsid w:val="00B135E8"/>
    <w:rsid w:val="00B14472"/>
    <w:rsid w:val="00B150CB"/>
    <w:rsid w:val="00B160D6"/>
    <w:rsid w:val="00B17DD6"/>
    <w:rsid w:val="00B2404C"/>
    <w:rsid w:val="00B255DA"/>
    <w:rsid w:val="00B26B8D"/>
    <w:rsid w:val="00B274EF"/>
    <w:rsid w:val="00B30B11"/>
    <w:rsid w:val="00B30C24"/>
    <w:rsid w:val="00B31A6B"/>
    <w:rsid w:val="00B31C83"/>
    <w:rsid w:val="00B33124"/>
    <w:rsid w:val="00B3312C"/>
    <w:rsid w:val="00B33131"/>
    <w:rsid w:val="00B35870"/>
    <w:rsid w:val="00B35EB6"/>
    <w:rsid w:val="00B366E8"/>
    <w:rsid w:val="00B36FE8"/>
    <w:rsid w:val="00B40CE9"/>
    <w:rsid w:val="00B4185D"/>
    <w:rsid w:val="00B441F4"/>
    <w:rsid w:val="00B44CF8"/>
    <w:rsid w:val="00B450F9"/>
    <w:rsid w:val="00B4666B"/>
    <w:rsid w:val="00B51A95"/>
    <w:rsid w:val="00B538BF"/>
    <w:rsid w:val="00B539CF"/>
    <w:rsid w:val="00B576B7"/>
    <w:rsid w:val="00B60538"/>
    <w:rsid w:val="00B613CC"/>
    <w:rsid w:val="00B62849"/>
    <w:rsid w:val="00B63192"/>
    <w:rsid w:val="00B64330"/>
    <w:rsid w:val="00B65CEC"/>
    <w:rsid w:val="00B67C67"/>
    <w:rsid w:val="00B711CF"/>
    <w:rsid w:val="00B738EF"/>
    <w:rsid w:val="00B7496C"/>
    <w:rsid w:val="00B75BFB"/>
    <w:rsid w:val="00B76467"/>
    <w:rsid w:val="00B76869"/>
    <w:rsid w:val="00B76B13"/>
    <w:rsid w:val="00B778C7"/>
    <w:rsid w:val="00B836DF"/>
    <w:rsid w:val="00B841BA"/>
    <w:rsid w:val="00B8552D"/>
    <w:rsid w:val="00B86CDD"/>
    <w:rsid w:val="00B86E80"/>
    <w:rsid w:val="00B87906"/>
    <w:rsid w:val="00B921EE"/>
    <w:rsid w:val="00B9258A"/>
    <w:rsid w:val="00B9473A"/>
    <w:rsid w:val="00B953C7"/>
    <w:rsid w:val="00B95EF8"/>
    <w:rsid w:val="00B96693"/>
    <w:rsid w:val="00BA07AC"/>
    <w:rsid w:val="00BA2BDA"/>
    <w:rsid w:val="00BA5257"/>
    <w:rsid w:val="00BA5C9D"/>
    <w:rsid w:val="00BA5EF5"/>
    <w:rsid w:val="00BA66CD"/>
    <w:rsid w:val="00BB1341"/>
    <w:rsid w:val="00BB1936"/>
    <w:rsid w:val="00BB243E"/>
    <w:rsid w:val="00BB5007"/>
    <w:rsid w:val="00BB7799"/>
    <w:rsid w:val="00BC0F96"/>
    <w:rsid w:val="00BC28AE"/>
    <w:rsid w:val="00BC2F09"/>
    <w:rsid w:val="00BC39A2"/>
    <w:rsid w:val="00BC3F13"/>
    <w:rsid w:val="00BC4751"/>
    <w:rsid w:val="00BC4E68"/>
    <w:rsid w:val="00BC5288"/>
    <w:rsid w:val="00BC5EB0"/>
    <w:rsid w:val="00BC64C6"/>
    <w:rsid w:val="00BC7038"/>
    <w:rsid w:val="00BC7780"/>
    <w:rsid w:val="00BD0F9B"/>
    <w:rsid w:val="00BD1CE1"/>
    <w:rsid w:val="00BD21DE"/>
    <w:rsid w:val="00BD297E"/>
    <w:rsid w:val="00BD38D6"/>
    <w:rsid w:val="00BD45B3"/>
    <w:rsid w:val="00BD47B6"/>
    <w:rsid w:val="00BD5AB5"/>
    <w:rsid w:val="00BD7D13"/>
    <w:rsid w:val="00BE041F"/>
    <w:rsid w:val="00BE4FAB"/>
    <w:rsid w:val="00BE7237"/>
    <w:rsid w:val="00BE7B58"/>
    <w:rsid w:val="00BE7BB7"/>
    <w:rsid w:val="00BF15B7"/>
    <w:rsid w:val="00BF2A35"/>
    <w:rsid w:val="00BF381F"/>
    <w:rsid w:val="00BF38EB"/>
    <w:rsid w:val="00BF4076"/>
    <w:rsid w:val="00BF415F"/>
    <w:rsid w:val="00C00DD3"/>
    <w:rsid w:val="00C03F99"/>
    <w:rsid w:val="00C040CF"/>
    <w:rsid w:val="00C0594E"/>
    <w:rsid w:val="00C061BF"/>
    <w:rsid w:val="00C104A3"/>
    <w:rsid w:val="00C10A66"/>
    <w:rsid w:val="00C11F74"/>
    <w:rsid w:val="00C12851"/>
    <w:rsid w:val="00C135CB"/>
    <w:rsid w:val="00C13F0C"/>
    <w:rsid w:val="00C15773"/>
    <w:rsid w:val="00C15CB0"/>
    <w:rsid w:val="00C2202B"/>
    <w:rsid w:val="00C22534"/>
    <w:rsid w:val="00C22674"/>
    <w:rsid w:val="00C2455A"/>
    <w:rsid w:val="00C2517A"/>
    <w:rsid w:val="00C26349"/>
    <w:rsid w:val="00C2794B"/>
    <w:rsid w:val="00C323F4"/>
    <w:rsid w:val="00C329EA"/>
    <w:rsid w:val="00C32D36"/>
    <w:rsid w:val="00C334D2"/>
    <w:rsid w:val="00C35C73"/>
    <w:rsid w:val="00C36C73"/>
    <w:rsid w:val="00C36E6C"/>
    <w:rsid w:val="00C37DFB"/>
    <w:rsid w:val="00C465C7"/>
    <w:rsid w:val="00C46B8F"/>
    <w:rsid w:val="00C505C5"/>
    <w:rsid w:val="00C51E3D"/>
    <w:rsid w:val="00C52497"/>
    <w:rsid w:val="00C53791"/>
    <w:rsid w:val="00C538CB"/>
    <w:rsid w:val="00C54BEE"/>
    <w:rsid w:val="00C55259"/>
    <w:rsid w:val="00C55C73"/>
    <w:rsid w:val="00C566A9"/>
    <w:rsid w:val="00C57BF7"/>
    <w:rsid w:val="00C60262"/>
    <w:rsid w:val="00C602C1"/>
    <w:rsid w:val="00C633A1"/>
    <w:rsid w:val="00C65E63"/>
    <w:rsid w:val="00C65EB3"/>
    <w:rsid w:val="00C66D12"/>
    <w:rsid w:val="00C67D49"/>
    <w:rsid w:val="00C71A92"/>
    <w:rsid w:val="00C72035"/>
    <w:rsid w:val="00C724FF"/>
    <w:rsid w:val="00C73C32"/>
    <w:rsid w:val="00C744FE"/>
    <w:rsid w:val="00C74EC2"/>
    <w:rsid w:val="00C7626A"/>
    <w:rsid w:val="00C817D5"/>
    <w:rsid w:val="00C82527"/>
    <w:rsid w:val="00C833F9"/>
    <w:rsid w:val="00C86DAA"/>
    <w:rsid w:val="00C902B2"/>
    <w:rsid w:val="00C90DB0"/>
    <w:rsid w:val="00C90F72"/>
    <w:rsid w:val="00C933D4"/>
    <w:rsid w:val="00C95A99"/>
    <w:rsid w:val="00C96AFA"/>
    <w:rsid w:val="00CA197B"/>
    <w:rsid w:val="00CA1EC7"/>
    <w:rsid w:val="00CA2B83"/>
    <w:rsid w:val="00CA2DA6"/>
    <w:rsid w:val="00CA3549"/>
    <w:rsid w:val="00CA7234"/>
    <w:rsid w:val="00CA72AB"/>
    <w:rsid w:val="00CB3605"/>
    <w:rsid w:val="00CB3E8B"/>
    <w:rsid w:val="00CB40BE"/>
    <w:rsid w:val="00CB4315"/>
    <w:rsid w:val="00CB54E4"/>
    <w:rsid w:val="00CB5590"/>
    <w:rsid w:val="00CB65F1"/>
    <w:rsid w:val="00CB6717"/>
    <w:rsid w:val="00CC1BE1"/>
    <w:rsid w:val="00CC351F"/>
    <w:rsid w:val="00CC6528"/>
    <w:rsid w:val="00CD022B"/>
    <w:rsid w:val="00CD4348"/>
    <w:rsid w:val="00CD4CF6"/>
    <w:rsid w:val="00CD5AA2"/>
    <w:rsid w:val="00CD61C7"/>
    <w:rsid w:val="00CD70A0"/>
    <w:rsid w:val="00CD79D4"/>
    <w:rsid w:val="00CE20AB"/>
    <w:rsid w:val="00CE41BB"/>
    <w:rsid w:val="00CE6573"/>
    <w:rsid w:val="00CE746F"/>
    <w:rsid w:val="00CE768D"/>
    <w:rsid w:val="00CF00EC"/>
    <w:rsid w:val="00CF1233"/>
    <w:rsid w:val="00CF13A0"/>
    <w:rsid w:val="00CF25C0"/>
    <w:rsid w:val="00CF2993"/>
    <w:rsid w:val="00CF4467"/>
    <w:rsid w:val="00CF571C"/>
    <w:rsid w:val="00CF61D4"/>
    <w:rsid w:val="00CF72FF"/>
    <w:rsid w:val="00D005A1"/>
    <w:rsid w:val="00D00D91"/>
    <w:rsid w:val="00D01055"/>
    <w:rsid w:val="00D01C42"/>
    <w:rsid w:val="00D02505"/>
    <w:rsid w:val="00D030FC"/>
    <w:rsid w:val="00D03AF7"/>
    <w:rsid w:val="00D03F76"/>
    <w:rsid w:val="00D042F4"/>
    <w:rsid w:val="00D04C04"/>
    <w:rsid w:val="00D06A29"/>
    <w:rsid w:val="00D06DE5"/>
    <w:rsid w:val="00D075DB"/>
    <w:rsid w:val="00D108EC"/>
    <w:rsid w:val="00D1121A"/>
    <w:rsid w:val="00D12D62"/>
    <w:rsid w:val="00D13548"/>
    <w:rsid w:val="00D13743"/>
    <w:rsid w:val="00D13853"/>
    <w:rsid w:val="00D14F10"/>
    <w:rsid w:val="00D170F8"/>
    <w:rsid w:val="00D1741B"/>
    <w:rsid w:val="00D17835"/>
    <w:rsid w:val="00D17889"/>
    <w:rsid w:val="00D2184C"/>
    <w:rsid w:val="00D2416D"/>
    <w:rsid w:val="00D2624A"/>
    <w:rsid w:val="00D32A5A"/>
    <w:rsid w:val="00D357EF"/>
    <w:rsid w:val="00D35FA4"/>
    <w:rsid w:val="00D361B0"/>
    <w:rsid w:val="00D36322"/>
    <w:rsid w:val="00D36DC4"/>
    <w:rsid w:val="00D3718D"/>
    <w:rsid w:val="00D379ED"/>
    <w:rsid w:val="00D4118B"/>
    <w:rsid w:val="00D41F21"/>
    <w:rsid w:val="00D42343"/>
    <w:rsid w:val="00D42818"/>
    <w:rsid w:val="00D4427A"/>
    <w:rsid w:val="00D44AB2"/>
    <w:rsid w:val="00D46D68"/>
    <w:rsid w:val="00D476AC"/>
    <w:rsid w:val="00D4792E"/>
    <w:rsid w:val="00D50B27"/>
    <w:rsid w:val="00D51476"/>
    <w:rsid w:val="00D51AF0"/>
    <w:rsid w:val="00D51EF8"/>
    <w:rsid w:val="00D56415"/>
    <w:rsid w:val="00D600F1"/>
    <w:rsid w:val="00D612E4"/>
    <w:rsid w:val="00D63227"/>
    <w:rsid w:val="00D632E3"/>
    <w:rsid w:val="00D65A87"/>
    <w:rsid w:val="00D70291"/>
    <w:rsid w:val="00D72948"/>
    <w:rsid w:val="00D72C94"/>
    <w:rsid w:val="00D73E28"/>
    <w:rsid w:val="00D75A71"/>
    <w:rsid w:val="00D779C1"/>
    <w:rsid w:val="00D81087"/>
    <w:rsid w:val="00D82ABC"/>
    <w:rsid w:val="00D831FA"/>
    <w:rsid w:val="00D84164"/>
    <w:rsid w:val="00D84324"/>
    <w:rsid w:val="00D844FF"/>
    <w:rsid w:val="00D8470A"/>
    <w:rsid w:val="00D847CF"/>
    <w:rsid w:val="00D864BA"/>
    <w:rsid w:val="00D873B5"/>
    <w:rsid w:val="00D9076D"/>
    <w:rsid w:val="00D9153A"/>
    <w:rsid w:val="00D9385F"/>
    <w:rsid w:val="00D94757"/>
    <w:rsid w:val="00D95731"/>
    <w:rsid w:val="00D9707A"/>
    <w:rsid w:val="00D978EB"/>
    <w:rsid w:val="00D97AD4"/>
    <w:rsid w:val="00DA2DB2"/>
    <w:rsid w:val="00DA3956"/>
    <w:rsid w:val="00DA42A6"/>
    <w:rsid w:val="00DA43D2"/>
    <w:rsid w:val="00DA6FE2"/>
    <w:rsid w:val="00DA79A4"/>
    <w:rsid w:val="00DB1398"/>
    <w:rsid w:val="00DB197F"/>
    <w:rsid w:val="00DB3110"/>
    <w:rsid w:val="00DB3553"/>
    <w:rsid w:val="00DB35E8"/>
    <w:rsid w:val="00DB49D6"/>
    <w:rsid w:val="00DB5E9E"/>
    <w:rsid w:val="00DB7611"/>
    <w:rsid w:val="00DB79C4"/>
    <w:rsid w:val="00DC032A"/>
    <w:rsid w:val="00DC0839"/>
    <w:rsid w:val="00DC2A19"/>
    <w:rsid w:val="00DC2FF7"/>
    <w:rsid w:val="00DC51CB"/>
    <w:rsid w:val="00DC6F25"/>
    <w:rsid w:val="00DC7A5D"/>
    <w:rsid w:val="00DD0DB5"/>
    <w:rsid w:val="00DD318D"/>
    <w:rsid w:val="00DD3FA8"/>
    <w:rsid w:val="00DD4228"/>
    <w:rsid w:val="00DD4745"/>
    <w:rsid w:val="00DD47C8"/>
    <w:rsid w:val="00DD6BB6"/>
    <w:rsid w:val="00DD6C44"/>
    <w:rsid w:val="00DD7487"/>
    <w:rsid w:val="00DD7654"/>
    <w:rsid w:val="00DD7A7C"/>
    <w:rsid w:val="00DE082E"/>
    <w:rsid w:val="00DE217A"/>
    <w:rsid w:val="00DE3A54"/>
    <w:rsid w:val="00DE3C9E"/>
    <w:rsid w:val="00DE5E9D"/>
    <w:rsid w:val="00DE6D51"/>
    <w:rsid w:val="00DE7577"/>
    <w:rsid w:val="00DF099E"/>
    <w:rsid w:val="00DF1F86"/>
    <w:rsid w:val="00DF3E51"/>
    <w:rsid w:val="00DF621F"/>
    <w:rsid w:val="00E0235E"/>
    <w:rsid w:val="00E03FD5"/>
    <w:rsid w:val="00E041D7"/>
    <w:rsid w:val="00E05926"/>
    <w:rsid w:val="00E06E3D"/>
    <w:rsid w:val="00E06EEF"/>
    <w:rsid w:val="00E07A9A"/>
    <w:rsid w:val="00E1047A"/>
    <w:rsid w:val="00E12B4D"/>
    <w:rsid w:val="00E1443A"/>
    <w:rsid w:val="00E14441"/>
    <w:rsid w:val="00E14BD8"/>
    <w:rsid w:val="00E157DB"/>
    <w:rsid w:val="00E16D99"/>
    <w:rsid w:val="00E170E4"/>
    <w:rsid w:val="00E17604"/>
    <w:rsid w:val="00E17ADE"/>
    <w:rsid w:val="00E2016C"/>
    <w:rsid w:val="00E2073E"/>
    <w:rsid w:val="00E22FC8"/>
    <w:rsid w:val="00E25CC5"/>
    <w:rsid w:val="00E266F7"/>
    <w:rsid w:val="00E26AB5"/>
    <w:rsid w:val="00E2709B"/>
    <w:rsid w:val="00E316B9"/>
    <w:rsid w:val="00E32BBE"/>
    <w:rsid w:val="00E340A9"/>
    <w:rsid w:val="00E349C5"/>
    <w:rsid w:val="00E3548C"/>
    <w:rsid w:val="00E37359"/>
    <w:rsid w:val="00E40A05"/>
    <w:rsid w:val="00E421EB"/>
    <w:rsid w:val="00E426A7"/>
    <w:rsid w:val="00E4275F"/>
    <w:rsid w:val="00E44F03"/>
    <w:rsid w:val="00E45469"/>
    <w:rsid w:val="00E45722"/>
    <w:rsid w:val="00E4655B"/>
    <w:rsid w:val="00E46AEF"/>
    <w:rsid w:val="00E472E7"/>
    <w:rsid w:val="00E51632"/>
    <w:rsid w:val="00E524F2"/>
    <w:rsid w:val="00E529EF"/>
    <w:rsid w:val="00E52FA0"/>
    <w:rsid w:val="00E53691"/>
    <w:rsid w:val="00E54CD1"/>
    <w:rsid w:val="00E568A0"/>
    <w:rsid w:val="00E60204"/>
    <w:rsid w:val="00E6022A"/>
    <w:rsid w:val="00E60766"/>
    <w:rsid w:val="00E62066"/>
    <w:rsid w:val="00E62FF2"/>
    <w:rsid w:val="00E63247"/>
    <w:rsid w:val="00E63E69"/>
    <w:rsid w:val="00E65DB1"/>
    <w:rsid w:val="00E66037"/>
    <w:rsid w:val="00E664C8"/>
    <w:rsid w:val="00E66A5A"/>
    <w:rsid w:val="00E7024C"/>
    <w:rsid w:val="00E71262"/>
    <w:rsid w:val="00E71935"/>
    <w:rsid w:val="00E71BFA"/>
    <w:rsid w:val="00E729E1"/>
    <w:rsid w:val="00E74042"/>
    <w:rsid w:val="00E75A06"/>
    <w:rsid w:val="00E75BFE"/>
    <w:rsid w:val="00E8057E"/>
    <w:rsid w:val="00E80A74"/>
    <w:rsid w:val="00E81204"/>
    <w:rsid w:val="00E82314"/>
    <w:rsid w:val="00E8328A"/>
    <w:rsid w:val="00E85DA4"/>
    <w:rsid w:val="00E9294D"/>
    <w:rsid w:val="00E94107"/>
    <w:rsid w:val="00E957C1"/>
    <w:rsid w:val="00E96252"/>
    <w:rsid w:val="00E97752"/>
    <w:rsid w:val="00E977BC"/>
    <w:rsid w:val="00EA3928"/>
    <w:rsid w:val="00EA3CD5"/>
    <w:rsid w:val="00EA4977"/>
    <w:rsid w:val="00EA5CC2"/>
    <w:rsid w:val="00EA666A"/>
    <w:rsid w:val="00EB2F65"/>
    <w:rsid w:val="00EB4F9C"/>
    <w:rsid w:val="00EB63A6"/>
    <w:rsid w:val="00EB72A0"/>
    <w:rsid w:val="00EC5C12"/>
    <w:rsid w:val="00EC648D"/>
    <w:rsid w:val="00EC6885"/>
    <w:rsid w:val="00ED13DC"/>
    <w:rsid w:val="00ED24C1"/>
    <w:rsid w:val="00ED2DD3"/>
    <w:rsid w:val="00ED391E"/>
    <w:rsid w:val="00ED412F"/>
    <w:rsid w:val="00ED4523"/>
    <w:rsid w:val="00ED4DD7"/>
    <w:rsid w:val="00ED54E3"/>
    <w:rsid w:val="00ED5A43"/>
    <w:rsid w:val="00ED7615"/>
    <w:rsid w:val="00ED7BBE"/>
    <w:rsid w:val="00EE2632"/>
    <w:rsid w:val="00EE2937"/>
    <w:rsid w:val="00EE2E2F"/>
    <w:rsid w:val="00EE46D0"/>
    <w:rsid w:val="00EE4DAA"/>
    <w:rsid w:val="00EE5E45"/>
    <w:rsid w:val="00EE63EC"/>
    <w:rsid w:val="00EE667A"/>
    <w:rsid w:val="00EF07E1"/>
    <w:rsid w:val="00EF1265"/>
    <w:rsid w:val="00EF21A0"/>
    <w:rsid w:val="00EF2517"/>
    <w:rsid w:val="00EF3BFC"/>
    <w:rsid w:val="00EF40BF"/>
    <w:rsid w:val="00EF5CAD"/>
    <w:rsid w:val="00EF6662"/>
    <w:rsid w:val="00EF695C"/>
    <w:rsid w:val="00EF7A50"/>
    <w:rsid w:val="00F00DB9"/>
    <w:rsid w:val="00F00FA7"/>
    <w:rsid w:val="00F035AD"/>
    <w:rsid w:val="00F049A7"/>
    <w:rsid w:val="00F06D14"/>
    <w:rsid w:val="00F06E3D"/>
    <w:rsid w:val="00F109CF"/>
    <w:rsid w:val="00F141E2"/>
    <w:rsid w:val="00F200A8"/>
    <w:rsid w:val="00F2213D"/>
    <w:rsid w:val="00F22DD0"/>
    <w:rsid w:val="00F23B16"/>
    <w:rsid w:val="00F26C10"/>
    <w:rsid w:val="00F26C89"/>
    <w:rsid w:val="00F31338"/>
    <w:rsid w:val="00F3197E"/>
    <w:rsid w:val="00F31A3D"/>
    <w:rsid w:val="00F32438"/>
    <w:rsid w:val="00F325C3"/>
    <w:rsid w:val="00F3272A"/>
    <w:rsid w:val="00F338D8"/>
    <w:rsid w:val="00F34853"/>
    <w:rsid w:val="00F34ACB"/>
    <w:rsid w:val="00F37835"/>
    <w:rsid w:val="00F424EC"/>
    <w:rsid w:val="00F43C99"/>
    <w:rsid w:val="00F440C3"/>
    <w:rsid w:val="00F458EB"/>
    <w:rsid w:val="00F45D90"/>
    <w:rsid w:val="00F50BC5"/>
    <w:rsid w:val="00F51FD2"/>
    <w:rsid w:val="00F531D5"/>
    <w:rsid w:val="00F53E48"/>
    <w:rsid w:val="00F549DB"/>
    <w:rsid w:val="00F54F7F"/>
    <w:rsid w:val="00F55B62"/>
    <w:rsid w:val="00F579DF"/>
    <w:rsid w:val="00F57DC5"/>
    <w:rsid w:val="00F60800"/>
    <w:rsid w:val="00F60965"/>
    <w:rsid w:val="00F60B1C"/>
    <w:rsid w:val="00F63AEB"/>
    <w:rsid w:val="00F63C30"/>
    <w:rsid w:val="00F660C2"/>
    <w:rsid w:val="00F668E3"/>
    <w:rsid w:val="00F671E4"/>
    <w:rsid w:val="00F6733E"/>
    <w:rsid w:val="00F714F4"/>
    <w:rsid w:val="00F71990"/>
    <w:rsid w:val="00F720A7"/>
    <w:rsid w:val="00F73483"/>
    <w:rsid w:val="00F73953"/>
    <w:rsid w:val="00F76B18"/>
    <w:rsid w:val="00F77054"/>
    <w:rsid w:val="00F77C2A"/>
    <w:rsid w:val="00F80DEB"/>
    <w:rsid w:val="00F80F4C"/>
    <w:rsid w:val="00F81100"/>
    <w:rsid w:val="00F82491"/>
    <w:rsid w:val="00F827E8"/>
    <w:rsid w:val="00F82CE9"/>
    <w:rsid w:val="00F82D74"/>
    <w:rsid w:val="00F8358D"/>
    <w:rsid w:val="00F85D28"/>
    <w:rsid w:val="00F92372"/>
    <w:rsid w:val="00F942DB"/>
    <w:rsid w:val="00F95632"/>
    <w:rsid w:val="00F958E7"/>
    <w:rsid w:val="00F95E74"/>
    <w:rsid w:val="00F975FC"/>
    <w:rsid w:val="00FA23BB"/>
    <w:rsid w:val="00FA3365"/>
    <w:rsid w:val="00FA5571"/>
    <w:rsid w:val="00FA7B65"/>
    <w:rsid w:val="00FB0DCE"/>
    <w:rsid w:val="00FB1BED"/>
    <w:rsid w:val="00FB2793"/>
    <w:rsid w:val="00FB3117"/>
    <w:rsid w:val="00FB3517"/>
    <w:rsid w:val="00FB3972"/>
    <w:rsid w:val="00FB53FC"/>
    <w:rsid w:val="00FB553B"/>
    <w:rsid w:val="00FB5EE6"/>
    <w:rsid w:val="00FB6480"/>
    <w:rsid w:val="00FC1742"/>
    <w:rsid w:val="00FC3859"/>
    <w:rsid w:val="00FC60DD"/>
    <w:rsid w:val="00FC6DBF"/>
    <w:rsid w:val="00FD2284"/>
    <w:rsid w:val="00FD39FF"/>
    <w:rsid w:val="00FE0B4F"/>
    <w:rsid w:val="00FE5C0D"/>
    <w:rsid w:val="00FF358A"/>
    <w:rsid w:val="00FF3E5A"/>
    <w:rsid w:val="00FF4C5A"/>
    <w:rsid w:val="00FF7B90"/>
  </w:rsids>
  <m:mathPr>
    <m:mathFont m:val="Cambria Math"/>
    <m:brkBin m:val="before"/>
    <m:brkBinSub m:val="--"/>
    <m:smallFrac/>
    <m:dispDef/>
    <m:lMargin m:val="0"/>
    <m:rMargin m:val="0"/>
    <m:defJc m:val="centerGroup"/>
    <m:wrapRight/>
    <m:intLim m:val="subSup"/>
    <m:naryLim m:val="subSup"/>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oNotEmbedSmartTags/>
  <w:decimalSymbol w:val=","/>
  <w:listSeparator w:val=";"/>
  <w14:docId w14:val="06565B7F"/>
  <w15:docId w15:val="{898FAEAB-5923-461A-A80B-303086A06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E768D"/>
    <w:pPr>
      <w:spacing w:after="160"/>
    </w:pPr>
    <w:rPr>
      <w:rFonts w:ascii="Times New Roman" w:hAnsi="Times New Roman"/>
      <w:color w:val="141313" w:themeColor="text1"/>
      <w:sz w:val="24"/>
      <w:szCs w:val="18"/>
    </w:rPr>
  </w:style>
  <w:style w:type="paragraph" w:styleId="berschrift1">
    <w:name w:val="heading 1"/>
    <w:next w:val="Standard"/>
    <w:link w:val="berschrift1Zchn"/>
    <w:uiPriority w:val="9"/>
    <w:qFormat/>
    <w:rsid w:val="00C518C9"/>
    <w:pPr>
      <w:keepNext/>
      <w:keepLines/>
      <w:numPr>
        <w:numId w:val="20"/>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berschrift2">
    <w:name w:val="heading 2"/>
    <w:next w:val="Standard"/>
    <w:link w:val="berschrift2Zchn"/>
    <w:uiPriority w:val="9"/>
    <w:unhideWhenUsed/>
    <w:qFormat/>
    <w:rsid w:val="009A7F5A"/>
    <w:pPr>
      <w:keepNext/>
      <w:keepLines/>
      <w:numPr>
        <w:ilvl w:val="1"/>
        <w:numId w:val="20"/>
      </w:numPr>
      <w:spacing w:before="360" w:after="120"/>
      <w:outlineLvl w:val="1"/>
    </w:pPr>
    <w:rPr>
      <w:rFonts w:asciiTheme="majorHAnsi" w:eastAsiaTheme="majorEastAsia" w:hAnsiTheme="majorHAnsi" w:cstheme="majorBidi"/>
      <w:b/>
      <w:bCs/>
      <w:color w:val="141313" w:themeColor="text1"/>
      <w:sz w:val="24"/>
      <w:szCs w:val="24"/>
    </w:rPr>
  </w:style>
  <w:style w:type="paragraph" w:styleId="berschrift3">
    <w:name w:val="heading 3"/>
    <w:next w:val="Standard"/>
    <w:link w:val="berschrift3Zchn"/>
    <w:uiPriority w:val="9"/>
    <w:unhideWhenUsed/>
    <w:qFormat/>
    <w:rsid w:val="00686F18"/>
    <w:pPr>
      <w:keepNext/>
      <w:keepLines/>
      <w:numPr>
        <w:ilvl w:val="2"/>
        <w:numId w:val="20"/>
      </w:numPr>
      <w:spacing w:before="280" w:after="120"/>
      <w:outlineLvl w:val="2"/>
    </w:pPr>
    <w:rPr>
      <w:rFonts w:asciiTheme="majorHAnsi" w:eastAsiaTheme="majorEastAsia" w:hAnsiTheme="majorHAnsi" w:cstheme="majorBidi"/>
      <w:b/>
      <w:bCs/>
      <w:color w:val="141313" w:themeColor="text1"/>
    </w:rPr>
  </w:style>
  <w:style w:type="paragraph" w:styleId="berschrift4">
    <w:name w:val="heading 4"/>
    <w:basedOn w:val="Standard"/>
    <w:next w:val="Standard"/>
    <w:link w:val="berschrift4Zchn"/>
    <w:uiPriority w:val="9"/>
    <w:unhideWhenUsed/>
    <w:qFormat/>
    <w:rsid w:val="00FA5571"/>
    <w:pPr>
      <w:keepNext/>
      <w:keepLines/>
      <w:numPr>
        <w:ilvl w:val="3"/>
        <w:numId w:val="20"/>
      </w:numPr>
      <w:spacing w:before="200"/>
      <w:outlineLvl w:val="3"/>
    </w:pPr>
    <w:rPr>
      <w:rFonts w:asciiTheme="majorHAnsi" w:eastAsiaTheme="majorEastAsia" w:hAnsiTheme="majorHAnsi" w:cstheme="majorBidi"/>
      <w:b/>
      <w:bCs/>
      <w:i/>
      <w:iCs/>
      <w:color w:val="00A0B6" w:themeColor="accent1"/>
      <w:sz w:val="20"/>
      <w:szCs w:val="20"/>
    </w:rPr>
  </w:style>
  <w:style w:type="paragraph" w:styleId="berschrift5">
    <w:name w:val="heading 5"/>
    <w:basedOn w:val="Standard"/>
    <w:next w:val="Standard"/>
    <w:link w:val="berschrift5Zchn"/>
    <w:uiPriority w:val="9"/>
    <w:unhideWhenUsed/>
    <w:qFormat/>
    <w:rsid w:val="008C2E07"/>
    <w:pPr>
      <w:keepNext/>
      <w:keepLines/>
      <w:numPr>
        <w:ilvl w:val="4"/>
        <w:numId w:val="20"/>
      </w:numPr>
      <w:spacing w:before="200" w:after="0"/>
      <w:outlineLvl w:val="4"/>
    </w:pPr>
    <w:rPr>
      <w:rFonts w:asciiTheme="majorHAnsi" w:eastAsiaTheme="majorEastAsia" w:hAnsiTheme="majorHAnsi" w:cstheme="majorBidi"/>
      <w:color w:val="004F5A" w:themeColor="accent1" w:themeShade="7F"/>
    </w:rPr>
  </w:style>
  <w:style w:type="paragraph" w:styleId="berschrift6">
    <w:name w:val="heading 6"/>
    <w:basedOn w:val="Standard"/>
    <w:next w:val="Standard"/>
    <w:link w:val="berschrift6Zchn"/>
    <w:uiPriority w:val="9"/>
    <w:unhideWhenUsed/>
    <w:qFormat/>
    <w:rsid w:val="0004640C"/>
    <w:pPr>
      <w:keepNext/>
      <w:keepLines/>
      <w:pageBreakBefore/>
      <w:numPr>
        <w:ilvl w:val="5"/>
        <w:numId w:val="20"/>
      </w:numPr>
      <w:spacing w:before="200" w:after="0"/>
      <w:outlineLvl w:val="5"/>
    </w:pPr>
    <w:rPr>
      <w:rFonts w:asciiTheme="majorHAnsi" w:eastAsiaTheme="majorEastAsia" w:hAnsiTheme="majorHAnsi" w:cstheme="majorBidi"/>
      <w:b/>
      <w:iCs/>
      <w:color w:val="auto"/>
      <w:sz w:val="32"/>
    </w:rPr>
  </w:style>
  <w:style w:type="paragraph" w:styleId="berschrift7">
    <w:name w:val="heading 7"/>
    <w:basedOn w:val="Standard"/>
    <w:next w:val="Standard"/>
    <w:link w:val="berschrift7Zchn"/>
    <w:uiPriority w:val="9"/>
    <w:unhideWhenUsed/>
    <w:qFormat/>
    <w:rsid w:val="006020CD"/>
    <w:pPr>
      <w:keepNext/>
      <w:keepLines/>
      <w:numPr>
        <w:ilvl w:val="6"/>
        <w:numId w:val="20"/>
      </w:numPr>
      <w:spacing w:before="360" w:after="120"/>
      <w:outlineLvl w:val="6"/>
    </w:pPr>
    <w:rPr>
      <w:rFonts w:asciiTheme="majorHAnsi" w:eastAsiaTheme="majorEastAsia" w:hAnsiTheme="majorHAnsi" w:cstheme="majorBidi"/>
      <w:b/>
      <w:iCs/>
      <w:color w:val="auto"/>
    </w:rPr>
  </w:style>
  <w:style w:type="paragraph" w:styleId="berschrift8">
    <w:name w:val="heading 8"/>
    <w:basedOn w:val="Standard"/>
    <w:next w:val="Standard"/>
    <w:link w:val="berschrift8Zchn"/>
    <w:uiPriority w:val="9"/>
    <w:unhideWhenUsed/>
    <w:qFormat/>
    <w:rsid w:val="00B04974"/>
    <w:pPr>
      <w:keepNext/>
      <w:keepLines/>
      <w:numPr>
        <w:ilvl w:val="7"/>
        <w:numId w:val="20"/>
      </w:numPr>
      <w:spacing w:before="240" w:after="120"/>
      <w:outlineLvl w:val="7"/>
    </w:pPr>
    <w:rPr>
      <w:rFonts w:asciiTheme="majorHAnsi" w:eastAsiaTheme="majorEastAsia" w:hAnsiTheme="majorHAnsi" w:cstheme="majorBidi"/>
      <w:color w:val="auto"/>
      <w:szCs w:val="20"/>
    </w:rPr>
  </w:style>
  <w:style w:type="paragraph" w:styleId="berschrift9">
    <w:name w:val="heading 9"/>
    <w:basedOn w:val="Standard"/>
    <w:next w:val="Standard"/>
    <w:link w:val="berschrift9Zchn"/>
    <w:uiPriority w:val="9"/>
    <w:unhideWhenUsed/>
    <w:qFormat/>
    <w:rsid w:val="008C2E07"/>
    <w:pPr>
      <w:keepNext/>
      <w:keepLines/>
      <w:numPr>
        <w:ilvl w:val="8"/>
        <w:numId w:val="20"/>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chn"/>
    <w:uiPriority w:val="99"/>
    <w:unhideWhenUsed/>
    <w:rsid w:val="00194CC3"/>
    <w:pPr>
      <w:spacing w:after="0"/>
    </w:pPr>
    <w:rPr>
      <w:rFonts w:ascii="Lucida Grande" w:hAnsi="Lucida Grande" w:cs="Lucida Grande"/>
    </w:rPr>
  </w:style>
  <w:style w:type="character" w:customStyle="1" w:styleId="BalloonTextChar">
    <w:name w:val="Balloon Text Char"/>
    <w:basedOn w:val="Absatz-Standardschriftart"/>
    <w:uiPriority w:val="99"/>
    <w:semiHidden/>
    <w:rsid w:val="005A45B8"/>
    <w:rPr>
      <w:rFonts w:ascii="Lucida Grande" w:hAnsi="Lucida Grande" w:cs="Lucida Grande"/>
      <w:sz w:val="18"/>
      <w:szCs w:val="18"/>
    </w:rPr>
  </w:style>
  <w:style w:type="character" w:customStyle="1" w:styleId="berschrift1Zchn">
    <w:name w:val="Überschrift 1 Zchn"/>
    <w:basedOn w:val="Absatz-Standardschriftart"/>
    <w:link w:val="berschrift1"/>
    <w:uiPriority w:val="9"/>
    <w:rsid w:val="00C518C9"/>
    <w:rPr>
      <w:rFonts w:asciiTheme="majorHAnsi" w:eastAsiaTheme="majorEastAsia" w:hAnsiTheme="majorHAnsi" w:cstheme="majorBidi"/>
      <w:b/>
      <w:bCs/>
      <w:color w:val="141313" w:themeColor="text1"/>
      <w:sz w:val="32"/>
      <w:szCs w:val="32"/>
    </w:rPr>
  </w:style>
  <w:style w:type="character" w:customStyle="1" w:styleId="berschrift2Zchn">
    <w:name w:val="Überschrift 2 Zchn"/>
    <w:basedOn w:val="Absatz-Standardschriftart"/>
    <w:link w:val="berschrift2"/>
    <w:uiPriority w:val="9"/>
    <w:rsid w:val="009A7F5A"/>
    <w:rPr>
      <w:rFonts w:asciiTheme="majorHAnsi" w:eastAsiaTheme="majorEastAsia" w:hAnsiTheme="majorHAnsi" w:cstheme="majorBidi"/>
      <w:b/>
      <w:bCs/>
      <w:color w:val="141313" w:themeColor="text1"/>
      <w:sz w:val="24"/>
      <w:szCs w:val="24"/>
    </w:rPr>
  </w:style>
  <w:style w:type="character" w:customStyle="1" w:styleId="berschrift3Zchn">
    <w:name w:val="Überschrift 3 Zchn"/>
    <w:basedOn w:val="Absatz-Standardschriftart"/>
    <w:link w:val="berschrift3"/>
    <w:uiPriority w:val="9"/>
    <w:rsid w:val="00686F18"/>
    <w:rPr>
      <w:rFonts w:asciiTheme="majorHAnsi" w:eastAsiaTheme="majorEastAsia" w:hAnsiTheme="majorHAnsi" w:cstheme="majorBidi"/>
      <w:b/>
      <w:bCs/>
      <w:color w:val="141313" w:themeColor="text1"/>
    </w:rPr>
  </w:style>
  <w:style w:type="character" w:customStyle="1" w:styleId="berschrift4Zchn">
    <w:name w:val="Überschrift 4 Zchn"/>
    <w:basedOn w:val="Absatz-Standardschriftart"/>
    <w:link w:val="berschrift4"/>
    <w:uiPriority w:val="9"/>
    <w:rsid w:val="00FA5571"/>
    <w:rPr>
      <w:rFonts w:asciiTheme="majorHAnsi" w:eastAsiaTheme="majorEastAsia" w:hAnsiTheme="majorHAnsi" w:cstheme="majorBidi"/>
      <w:b/>
      <w:bCs/>
      <w:i/>
      <w:iCs/>
      <w:color w:val="00A0B6" w:themeColor="accent1"/>
    </w:rPr>
  </w:style>
  <w:style w:type="character" w:customStyle="1" w:styleId="berschrift5Zchn">
    <w:name w:val="Überschrift 5 Zchn"/>
    <w:basedOn w:val="Absatz-Standardschriftart"/>
    <w:link w:val="berschrift5"/>
    <w:uiPriority w:val="9"/>
    <w:rsid w:val="008C2E07"/>
    <w:rPr>
      <w:rFonts w:asciiTheme="majorHAnsi" w:eastAsiaTheme="majorEastAsia" w:hAnsiTheme="majorHAnsi" w:cstheme="majorBidi"/>
      <w:color w:val="004F5A" w:themeColor="accent1" w:themeShade="7F"/>
      <w:sz w:val="24"/>
      <w:szCs w:val="18"/>
    </w:rPr>
  </w:style>
  <w:style w:type="character" w:customStyle="1" w:styleId="berschrift6Zchn">
    <w:name w:val="Überschrift 6 Zchn"/>
    <w:basedOn w:val="Absatz-Standardschriftart"/>
    <w:link w:val="berschrift6"/>
    <w:uiPriority w:val="9"/>
    <w:rsid w:val="0004640C"/>
    <w:rPr>
      <w:rFonts w:asciiTheme="majorHAnsi" w:eastAsiaTheme="majorEastAsia" w:hAnsiTheme="majorHAnsi" w:cstheme="majorBidi"/>
      <w:b/>
      <w:iCs/>
      <w:sz w:val="32"/>
      <w:szCs w:val="18"/>
    </w:rPr>
  </w:style>
  <w:style w:type="character" w:customStyle="1" w:styleId="berschrift7Zchn">
    <w:name w:val="Überschrift 7 Zchn"/>
    <w:basedOn w:val="Absatz-Standardschriftart"/>
    <w:link w:val="berschrift7"/>
    <w:uiPriority w:val="9"/>
    <w:rsid w:val="006020CD"/>
    <w:rPr>
      <w:rFonts w:asciiTheme="majorHAnsi" w:eastAsiaTheme="majorEastAsia" w:hAnsiTheme="majorHAnsi" w:cstheme="majorBidi"/>
      <w:b/>
      <w:iCs/>
      <w:sz w:val="24"/>
      <w:szCs w:val="18"/>
    </w:rPr>
  </w:style>
  <w:style w:type="character" w:customStyle="1" w:styleId="berschrift8Zchn">
    <w:name w:val="Überschrift 8 Zchn"/>
    <w:basedOn w:val="Absatz-Standardschriftart"/>
    <w:link w:val="berschrift8"/>
    <w:uiPriority w:val="9"/>
    <w:rsid w:val="00B04974"/>
    <w:rPr>
      <w:rFonts w:asciiTheme="majorHAnsi" w:eastAsiaTheme="majorEastAsia" w:hAnsiTheme="majorHAnsi" w:cstheme="majorBidi"/>
      <w:sz w:val="24"/>
    </w:rPr>
  </w:style>
  <w:style w:type="character" w:customStyle="1" w:styleId="berschrift9Zchn">
    <w:name w:val="Überschrift 9 Zchn"/>
    <w:basedOn w:val="Absatz-Standardschriftart"/>
    <w:link w:val="berschrift9"/>
    <w:uiPriority w:val="9"/>
    <w:rsid w:val="008C2E07"/>
    <w:rPr>
      <w:rFonts w:asciiTheme="majorHAnsi" w:eastAsiaTheme="majorEastAsia" w:hAnsiTheme="majorHAnsi" w:cstheme="majorBidi"/>
      <w:i/>
      <w:iCs/>
      <w:color w:val="504C4C" w:themeColor="text1" w:themeTint="BF"/>
    </w:rPr>
  </w:style>
  <w:style w:type="paragraph" w:styleId="Makrotext">
    <w:name w:val="macro"/>
    <w:link w:val="MakrotextZchn"/>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krotextZchn">
    <w:name w:val="Makrotext Zchn"/>
    <w:basedOn w:val="Absatz-Standardschriftart"/>
    <w:link w:val="Makrotext"/>
    <w:rsid w:val="00F54436"/>
    <w:rPr>
      <w:rFonts w:ascii="Courier" w:hAnsi="Courier"/>
      <w:color w:val="504C4C" w:themeColor="text1" w:themeTint="BF"/>
      <w:sz w:val="16"/>
    </w:rPr>
  </w:style>
  <w:style w:type="character" w:customStyle="1" w:styleId="SprechblasentextZchn">
    <w:name w:val="Sprechblasentext Zchn"/>
    <w:basedOn w:val="Absatz-Standardschriftart"/>
    <w:link w:val="Sprechblasentext"/>
    <w:uiPriority w:val="99"/>
    <w:rsid w:val="00194CC3"/>
    <w:rPr>
      <w:rFonts w:ascii="Lucida Grande" w:hAnsi="Lucida Grande" w:cs="Lucida Grande"/>
      <w:color w:val="141313" w:themeColor="text1"/>
      <w:sz w:val="18"/>
      <w:szCs w:val="18"/>
    </w:rPr>
  </w:style>
  <w:style w:type="paragraph" w:styleId="Titel">
    <w:name w:val="Title"/>
    <w:next w:val="Standard"/>
    <w:link w:val="TitelZchn"/>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elZchn">
    <w:name w:val="Titel Zchn"/>
    <w:basedOn w:val="Absatz-Standardschriftart"/>
    <w:link w:val="Titel"/>
    <w:uiPriority w:val="10"/>
    <w:rsid w:val="00513ED9"/>
    <w:rPr>
      <w:rFonts w:asciiTheme="majorHAnsi" w:eastAsiaTheme="majorEastAsia" w:hAnsiTheme="majorHAnsi" w:cstheme="majorBidi"/>
      <w:color w:val="141313" w:themeColor="text1"/>
      <w:spacing w:val="5"/>
      <w:kern w:val="28"/>
      <w:sz w:val="40"/>
      <w:szCs w:val="40"/>
    </w:rPr>
  </w:style>
  <w:style w:type="paragraph" w:styleId="Kopfzeile">
    <w:name w:val="header"/>
    <w:basedOn w:val="Standard"/>
    <w:link w:val="KopfzeileZchn"/>
    <w:uiPriority w:val="99"/>
    <w:unhideWhenUsed/>
    <w:rsid w:val="00FB2274"/>
    <w:pPr>
      <w:tabs>
        <w:tab w:val="center" w:pos="4320"/>
        <w:tab w:val="right" w:pos="9360"/>
      </w:tabs>
      <w:spacing w:after="0"/>
    </w:pPr>
    <w:rPr>
      <w:rFonts w:asciiTheme="minorHAnsi" w:hAnsiTheme="minorHAnsi"/>
      <w:sz w:val="16"/>
    </w:rPr>
  </w:style>
  <w:style w:type="character" w:customStyle="1" w:styleId="KopfzeileZchn">
    <w:name w:val="Kopfzeile Zchn"/>
    <w:basedOn w:val="Absatz-Standardschriftart"/>
    <w:link w:val="Kopfzeile"/>
    <w:uiPriority w:val="99"/>
    <w:rsid w:val="00FB2274"/>
    <w:rPr>
      <w:color w:val="141313" w:themeColor="text1"/>
      <w:sz w:val="16"/>
      <w:szCs w:val="18"/>
    </w:rPr>
  </w:style>
  <w:style w:type="paragraph" w:styleId="Fuzeile">
    <w:name w:val="footer"/>
    <w:basedOn w:val="Standard"/>
    <w:link w:val="FuzeileZchn"/>
    <w:uiPriority w:val="99"/>
    <w:unhideWhenUsed/>
    <w:rsid w:val="00FB2274"/>
    <w:pPr>
      <w:tabs>
        <w:tab w:val="center" w:pos="4320"/>
        <w:tab w:val="right" w:pos="9360"/>
      </w:tabs>
      <w:spacing w:after="0"/>
    </w:pPr>
    <w:rPr>
      <w:rFonts w:asciiTheme="minorHAnsi" w:hAnsiTheme="minorHAnsi"/>
      <w:sz w:val="16"/>
    </w:rPr>
  </w:style>
  <w:style w:type="character" w:customStyle="1" w:styleId="FuzeileZchn">
    <w:name w:val="Fußzeile Zchn"/>
    <w:basedOn w:val="Absatz-Standardschriftart"/>
    <w:link w:val="Fuzeile"/>
    <w:uiPriority w:val="99"/>
    <w:rsid w:val="00FB2274"/>
    <w:rPr>
      <w:color w:val="141313" w:themeColor="text1"/>
      <w:sz w:val="16"/>
      <w:szCs w:val="18"/>
    </w:rPr>
  </w:style>
  <w:style w:type="character" w:styleId="Hyperlink">
    <w:name w:val="Hyperlink"/>
    <w:basedOn w:val="Absatz-Standardschriftart"/>
    <w:uiPriority w:val="99"/>
    <w:unhideWhenUsed/>
    <w:rsid w:val="00893099"/>
    <w:rPr>
      <w:color w:val="00899F" w:themeColor="hyperlink"/>
      <w:u w:val="single"/>
    </w:rPr>
  </w:style>
  <w:style w:type="paragraph" w:styleId="Listenabsatz">
    <w:name w:val="List Paragraph"/>
    <w:basedOn w:val="Standard"/>
    <w:link w:val="ListenabsatzZchn"/>
    <w:uiPriority w:val="34"/>
    <w:qFormat/>
    <w:rsid w:val="00C518C9"/>
    <w:pPr>
      <w:ind w:left="720"/>
      <w:contextualSpacing/>
    </w:pPr>
  </w:style>
  <w:style w:type="paragraph" w:styleId="Beschriftung">
    <w:name w:val="caption"/>
    <w:aliases w:val="Caption below"/>
    <w:basedOn w:val="Standard"/>
    <w:next w:val="Standard"/>
    <w:unhideWhenUsed/>
    <w:qFormat/>
    <w:rsid w:val="00056851"/>
    <w:pPr>
      <w:spacing w:before="120" w:after="240"/>
      <w:jc w:val="center"/>
    </w:pPr>
    <w:rPr>
      <w:rFonts w:asciiTheme="minorHAnsi" w:hAnsiTheme="minorHAnsi"/>
      <w:sz w:val="20"/>
      <w:szCs w:val="16"/>
    </w:rPr>
  </w:style>
  <w:style w:type="paragraph" w:styleId="NurText">
    <w:name w:val="Plain Text"/>
    <w:basedOn w:val="Standard"/>
    <w:link w:val="NurTextZchn"/>
    <w:uiPriority w:val="99"/>
    <w:unhideWhenUsed/>
    <w:qFormat/>
    <w:rsid w:val="007F42BB"/>
    <w:pPr>
      <w:spacing w:after="0"/>
    </w:pPr>
    <w:rPr>
      <w:rFonts w:ascii="Courier" w:hAnsi="Courier"/>
      <w:sz w:val="18"/>
      <w:szCs w:val="21"/>
    </w:rPr>
  </w:style>
  <w:style w:type="character" w:customStyle="1" w:styleId="NurTextZchn">
    <w:name w:val="Nur Text Zchn"/>
    <w:basedOn w:val="Absatz-Standardschriftart"/>
    <w:link w:val="NurText"/>
    <w:uiPriority w:val="99"/>
    <w:rsid w:val="007F42BB"/>
    <w:rPr>
      <w:rFonts w:ascii="Courier" w:hAnsi="Courier"/>
      <w:color w:val="141313" w:themeColor="text1"/>
      <w:sz w:val="18"/>
      <w:szCs w:val="21"/>
    </w:rPr>
  </w:style>
  <w:style w:type="table" w:styleId="Tabellenraster">
    <w:name w:val="Table Grid"/>
    <w:basedOn w:val="NormaleTabelle"/>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Verzeichnis1">
    <w:name w:val="toc 1"/>
    <w:basedOn w:val="Standard"/>
    <w:next w:val="Standard"/>
    <w:autoRedefine/>
    <w:uiPriority w:val="39"/>
    <w:unhideWhenUsed/>
    <w:qFormat/>
    <w:rsid w:val="001A2153"/>
    <w:pPr>
      <w:tabs>
        <w:tab w:val="left" w:pos="1276"/>
        <w:tab w:val="right" w:leader="underscore" w:pos="9350"/>
      </w:tabs>
      <w:spacing w:before="120" w:after="0"/>
    </w:pPr>
    <w:rPr>
      <w:rFonts w:asciiTheme="minorHAnsi" w:hAnsiTheme="minorHAnsi" w:cstheme="minorHAnsi"/>
      <w:b/>
      <w:bCs/>
      <w:i/>
      <w:iCs/>
      <w:szCs w:val="24"/>
    </w:rPr>
  </w:style>
  <w:style w:type="paragraph" w:styleId="Verzeichnis2">
    <w:name w:val="toc 2"/>
    <w:basedOn w:val="Standard"/>
    <w:next w:val="Standard"/>
    <w:autoRedefine/>
    <w:uiPriority w:val="39"/>
    <w:unhideWhenUsed/>
    <w:qFormat/>
    <w:rsid w:val="00040AE3"/>
    <w:pPr>
      <w:spacing w:before="120" w:after="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qFormat/>
    <w:rsid w:val="00040AE3"/>
    <w:pPr>
      <w:spacing w:after="0"/>
      <w:ind w:left="480"/>
    </w:pPr>
    <w:rPr>
      <w:rFonts w:asciiTheme="minorHAnsi" w:hAnsiTheme="minorHAnsi" w:cstheme="minorHAnsi"/>
      <w:sz w:val="20"/>
      <w:szCs w:val="20"/>
    </w:rPr>
  </w:style>
  <w:style w:type="paragraph" w:styleId="Abbildungsverzeichnis">
    <w:name w:val="table of figures"/>
    <w:aliases w:val="List of Figures,Tables"/>
    <w:basedOn w:val="Standard"/>
    <w:next w:val="Standard"/>
    <w:uiPriority w:val="99"/>
    <w:unhideWhenUsed/>
    <w:qFormat/>
    <w:rsid w:val="00040AE3"/>
    <w:pPr>
      <w:spacing w:before="60"/>
      <w:ind w:left="360" w:hanging="360"/>
    </w:pPr>
    <w:rPr>
      <w:rFonts w:asciiTheme="minorHAnsi" w:hAnsiTheme="minorHAnsi"/>
      <w:sz w:val="20"/>
    </w:rPr>
  </w:style>
  <w:style w:type="paragraph" w:styleId="Inhaltsverzeichnisberschrift">
    <w:name w:val="TOC Heading"/>
    <w:next w:val="Standard"/>
    <w:uiPriority w:val="39"/>
    <w:unhideWhenUsed/>
    <w:qFormat/>
    <w:rsid w:val="00EA5109"/>
    <w:pPr>
      <w:spacing w:after="120"/>
    </w:pPr>
    <w:rPr>
      <w:rFonts w:asciiTheme="majorHAnsi" w:eastAsiaTheme="majorEastAsia" w:hAnsiTheme="majorHAnsi" w:cstheme="majorBidi"/>
      <w:b/>
      <w:bCs/>
      <w:sz w:val="28"/>
      <w:szCs w:val="32"/>
    </w:rPr>
  </w:style>
  <w:style w:type="character" w:styleId="Fett">
    <w:name w:val="Strong"/>
    <w:basedOn w:val="Absatz-Standardschriftart"/>
    <w:uiPriority w:val="22"/>
    <w:qFormat/>
    <w:rsid w:val="0030303C"/>
    <w:rPr>
      <w:b/>
      <w:bCs/>
    </w:rPr>
  </w:style>
  <w:style w:type="character" w:styleId="Hervorhebung">
    <w:name w:val="Emphasis"/>
    <w:basedOn w:val="Absatz-Standardschriftart"/>
    <w:uiPriority w:val="20"/>
    <w:qFormat/>
    <w:rsid w:val="0030303C"/>
    <w:rPr>
      <w:i/>
      <w:iCs/>
    </w:rPr>
  </w:style>
  <w:style w:type="paragraph" w:styleId="Textkrper">
    <w:name w:val="Body Text"/>
    <w:basedOn w:val="Standard"/>
    <w:link w:val="TextkrperZchn"/>
    <w:uiPriority w:val="99"/>
    <w:unhideWhenUsed/>
    <w:rsid w:val="00EB1C43"/>
    <w:pPr>
      <w:spacing w:after="120"/>
    </w:pPr>
  </w:style>
  <w:style w:type="character" w:customStyle="1" w:styleId="TextkrperZchn">
    <w:name w:val="Textkörper Zchn"/>
    <w:basedOn w:val="Absatz-Standardschriftart"/>
    <w:link w:val="Textkrper"/>
    <w:uiPriority w:val="99"/>
    <w:rsid w:val="00EB1C43"/>
    <w:rPr>
      <w:rFonts w:ascii="Georgia" w:hAnsi="Georgia"/>
      <w:color w:val="141313" w:themeColor="text1"/>
      <w:sz w:val="18"/>
      <w:szCs w:val="18"/>
    </w:rPr>
  </w:style>
  <w:style w:type="paragraph" w:styleId="Textkrper2">
    <w:name w:val="Body Text 2"/>
    <w:basedOn w:val="Standard"/>
    <w:link w:val="Textkrper2Zchn"/>
    <w:uiPriority w:val="99"/>
    <w:unhideWhenUsed/>
    <w:rsid w:val="00EB1C43"/>
    <w:pPr>
      <w:spacing w:after="120" w:line="480" w:lineRule="auto"/>
    </w:pPr>
  </w:style>
  <w:style w:type="character" w:customStyle="1" w:styleId="Textkrper2Zchn">
    <w:name w:val="Textkörper 2 Zchn"/>
    <w:basedOn w:val="Absatz-Standardschriftart"/>
    <w:link w:val="Textkrper2"/>
    <w:uiPriority w:val="99"/>
    <w:rsid w:val="00EB1C43"/>
    <w:rPr>
      <w:rFonts w:ascii="Georgia" w:hAnsi="Georgia"/>
      <w:color w:val="141313" w:themeColor="text1"/>
      <w:sz w:val="18"/>
      <w:szCs w:val="18"/>
    </w:rPr>
  </w:style>
  <w:style w:type="paragraph" w:styleId="Textkrper3">
    <w:name w:val="Body Text 3"/>
    <w:basedOn w:val="Standard"/>
    <w:link w:val="Textkrper3Zchn"/>
    <w:uiPriority w:val="99"/>
    <w:unhideWhenUsed/>
    <w:rsid w:val="00EB1C43"/>
    <w:pPr>
      <w:spacing w:after="120"/>
    </w:pPr>
    <w:rPr>
      <w:sz w:val="16"/>
      <w:szCs w:val="16"/>
    </w:rPr>
  </w:style>
  <w:style w:type="character" w:customStyle="1" w:styleId="Textkrper3Zchn">
    <w:name w:val="Textkörper 3 Zchn"/>
    <w:basedOn w:val="Absatz-Standardschriftart"/>
    <w:link w:val="Textkrper3"/>
    <w:uiPriority w:val="99"/>
    <w:rsid w:val="00EB1C43"/>
    <w:rPr>
      <w:rFonts w:ascii="Georgia" w:hAnsi="Georgia"/>
      <w:color w:val="141313" w:themeColor="text1"/>
      <w:sz w:val="16"/>
      <w:szCs w:val="16"/>
    </w:rPr>
  </w:style>
  <w:style w:type="paragraph" w:styleId="Blocktext">
    <w:name w:val="Block Text"/>
    <w:basedOn w:val="Standard"/>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KeinLeerraum">
    <w:name w:val="No Spacing"/>
    <w:aliases w:val="Table Text"/>
    <w:uiPriority w:val="1"/>
    <w:semiHidden/>
    <w:qFormat/>
    <w:rsid w:val="00CB6716"/>
    <w:rPr>
      <w:rFonts w:ascii="Times New Roman" w:hAnsi="Times New Roman"/>
      <w:color w:val="141313" w:themeColor="text1"/>
      <w:sz w:val="22"/>
      <w:szCs w:val="18"/>
    </w:rPr>
  </w:style>
  <w:style w:type="paragraph" w:customStyle="1" w:styleId="TableCaption">
    <w:name w:val="Table Caption"/>
    <w:basedOn w:val="Beschriftung"/>
    <w:qFormat/>
    <w:rsid w:val="00524B91"/>
    <w:pPr>
      <w:keepNext/>
      <w:spacing w:before="360"/>
    </w:pPr>
  </w:style>
  <w:style w:type="paragraph" w:customStyle="1" w:styleId="FigureCaption">
    <w:name w:val="Figure Caption"/>
    <w:basedOn w:val="Beschriftung"/>
    <w:qFormat/>
    <w:rsid w:val="003E61F8"/>
  </w:style>
  <w:style w:type="character" w:styleId="BesuchterLink">
    <w:name w:val="FollowedHyperlink"/>
    <w:basedOn w:val="Absatz-Standardschriftart"/>
    <w:uiPriority w:val="99"/>
    <w:semiHidden/>
    <w:unhideWhenUsed/>
    <w:rsid w:val="00EC648D"/>
    <w:rPr>
      <w:color w:val="595959" w:themeColor="followedHyperlink"/>
      <w:u w:val="single"/>
    </w:rPr>
  </w:style>
  <w:style w:type="paragraph" w:customStyle="1" w:styleId="Hyperlink1">
    <w:name w:val="Hyperlink1"/>
    <w:basedOn w:val="Standard"/>
    <w:qFormat/>
    <w:rsid w:val="00EC648D"/>
    <w:pPr>
      <w:spacing w:after="0"/>
    </w:pPr>
    <w:rPr>
      <w:color w:val="00A0B6" w:themeColor="accent1"/>
    </w:rPr>
  </w:style>
  <w:style w:type="paragraph" w:styleId="Dokumentstruktur">
    <w:name w:val="Document Map"/>
    <w:basedOn w:val="Standard"/>
    <w:link w:val="DokumentstrukturZchn"/>
    <w:uiPriority w:val="99"/>
    <w:semiHidden/>
    <w:unhideWhenUsed/>
    <w:rsid w:val="00452673"/>
    <w:pPr>
      <w:spacing w:after="0"/>
    </w:pPr>
    <w:rPr>
      <w:rFonts w:ascii="Lucida Grande" w:hAnsi="Lucida Grande" w:cs="Lucida Grande"/>
      <w:szCs w:val="24"/>
    </w:rPr>
  </w:style>
  <w:style w:type="character" w:customStyle="1" w:styleId="DokumentstrukturZchn">
    <w:name w:val="Dokumentstruktur Zchn"/>
    <w:basedOn w:val="Absatz-Standardschriftart"/>
    <w:link w:val="Dokumentstruktur"/>
    <w:uiPriority w:val="99"/>
    <w:semiHidden/>
    <w:rsid w:val="00452673"/>
    <w:rPr>
      <w:rFonts w:ascii="Lucida Grande" w:hAnsi="Lucida Grande" w:cs="Lucida Grande"/>
      <w:color w:val="141313" w:themeColor="text1"/>
      <w:sz w:val="24"/>
      <w:szCs w:val="24"/>
    </w:rPr>
  </w:style>
  <w:style w:type="paragraph" w:styleId="Funotentext">
    <w:name w:val="footnote text"/>
    <w:basedOn w:val="Standard"/>
    <w:link w:val="FunotentextZchn"/>
    <w:uiPriority w:val="99"/>
    <w:semiHidden/>
    <w:unhideWhenUsed/>
    <w:rsid w:val="00CF61D4"/>
    <w:pPr>
      <w:spacing w:after="0"/>
    </w:pPr>
    <w:rPr>
      <w:sz w:val="20"/>
      <w:szCs w:val="20"/>
    </w:rPr>
  </w:style>
  <w:style w:type="character" w:customStyle="1" w:styleId="FunotentextZchn">
    <w:name w:val="Fußnotentext Zchn"/>
    <w:basedOn w:val="Absatz-Standardschriftart"/>
    <w:link w:val="Funotentext"/>
    <w:uiPriority w:val="99"/>
    <w:semiHidden/>
    <w:rsid w:val="00CF61D4"/>
    <w:rPr>
      <w:rFonts w:ascii="Times New Roman" w:hAnsi="Times New Roman"/>
      <w:color w:val="141313" w:themeColor="text1"/>
    </w:rPr>
  </w:style>
  <w:style w:type="character" w:styleId="Funotenzeichen">
    <w:name w:val="footnote reference"/>
    <w:basedOn w:val="Absatz-Standardschriftart"/>
    <w:uiPriority w:val="99"/>
    <w:semiHidden/>
    <w:unhideWhenUsed/>
    <w:rsid w:val="00CF61D4"/>
    <w:rPr>
      <w:vertAlign w:val="superscript"/>
    </w:rPr>
  </w:style>
  <w:style w:type="character" w:styleId="Kommentarzeichen">
    <w:name w:val="annotation reference"/>
    <w:basedOn w:val="Absatz-Standardschriftart"/>
    <w:uiPriority w:val="99"/>
    <w:semiHidden/>
    <w:unhideWhenUsed/>
    <w:rsid w:val="00DF1F86"/>
    <w:rPr>
      <w:sz w:val="16"/>
      <w:szCs w:val="16"/>
    </w:rPr>
  </w:style>
  <w:style w:type="paragraph" w:styleId="Kommentartext">
    <w:name w:val="annotation text"/>
    <w:basedOn w:val="Standard"/>
    <w:link w:val="KommentartextZchn"/>
    <w:uiPriority w:val="99"/>
    <w:semiHidden/>
    <w:unhideWhenUsed/>
    <w:rsid w:val="00DF1F86"/>
    <w:rPr>
      <w:sz w:val="20"/>
      <w:szCs w:val="20"/>
    </w:rPr>
  </w:style>
  <w:style w:type="character" w:customStyle="1" w:styleId="KommentartextZchn">
    <w:name w:val="Kommentartext Zchn"/>
    <w:basedOn w:val="Absatz-Standardschriftart"/>
    <w:link w:val="Kommentartext"/>
    <w:uiPriority w:val="99"/>
    <w:semiHidden/>
    <w:rsid w:val="00DF1F86"/>
    <w:rPr>
      <w:rFonts w:ascii="Times New Roman" w:hAnsi="Times New Roman"/>
      <w:color w:val="141313" w:themeColor="text1"/>
    </w:rPr>
  </w:style>
  <w:style w:type="paragraph" w:styleId="Kommentarthema">
    <w:name w:val="annotation subject"/>
    <w:basedOn w:val="Kommentartext"/>
    <w:next w:val="Kommentartext"/>
    <w:link w:val="KommentarthemaZchn"/>
    <w:uiPriority w:val="99"/>
    <w:semiHidden/>
    <w:unhideWhenUsed/>
    <w:rsid w:val="00DF1F86"/>
    <w:rPr>
      <w:b/>
      <w:bCs/>
    </w:rPr>
  </w:style>
  <w:style w:type="character" w:customStyle="1" w:styleId="KommentarthemaZchn">
    <w:name w:val="Kommentarthema Zchn"/>
    <w:basedOn w:val="KommentartextZchn"/>
    <w:link w:val="Kommentarthema"/>
    <w:uiPriority w:val="99"/>
    <w:semiHidden/>
    <w:rsid w:val="00DF1F86"/>
    <w:rPr>
      <w:rFonts w:ascii="Times New Roman" w:hAnsi="Times New Roman"/>
      <w:b/>
      <w:bCs/>
      <w:color w:val="141313" w:themeColor="text1"/>
    </w:rPr>
  </w:style>
  <w:style w:type="paragraph" w:styleId="berarbeitung">
    <w:name w:val="Revision"/>
    <w:hidden/>
    <w:uiPriority w:val="99"/>
    <w:semiHidden/>
    <w:rsid w:val="00556267"/>
    <w:rPr>
      <w:rFonts w:ascii="Times New Roman" w:hAnsi="Times New Roman"/>
      <w:color w:val="141313" w:themeColor="text1"/>
      <w:sz w:val="24"/>
      <w:szCs w:val="18"/>
    </w:rPr>
  </w:style>
  <w:style w:type="paragraph" w:customStyle="1" w:styleId="Default">
    <w:name w:val="Default"/>
    <w:rsid w:val="00D005A1"/>
    <w:pPr>
      <w:autoSpaceDE w:val="0"/>
      <w:autoSpaceDN w:val="0"/>
      <w:adjustRightInd w:val="0"/>
    </w:pPr>
    <w:rPr>
      <w:rFonts w:ascii="Courier New" w:eastAsiaTheme="minorHAnsi" w:hAnsi="Courier New" w:cs="Courier New"/>
      <w:color w:val="000000"/>
      <w:sz w:val="24"/>
      <w:szCs w:val="24"/>
      <w:lang w:eastAsia="en-US"/>
    </w:rPr>
  </w:style>
  <w:style w:type="character" w:customStyle="1" w:styleId="ListenabsatzZchn">
    <w:name w:val="Listenabsatz Zchn"/>
    <w:basedOn w:val="Absatz-Standardschriftart"/>
    <w:link w:val="Listenabsatz"/>
    <w:uiPriority w:val="34"/>
    <w:rsid w:val="0079464F"/>
    <w:rPr>
      <w:rFonts w:ascii="Times New Roman" w:hAnsi="Times New Roman"/>
      <w:color w:val="141313" w:themeColor="text1"/>
      <w:sz w:val="24"/>
      <w:szCs w:val="18"/>
    </w:rPr>
  </w:style>
  <w:style w:type="table" w:customStyle="1" w:styleId="TableGrid1">
    <w:name w:val="Table Grid1"/>
    <w:basedOn w:val="NormaleTabelle"/>
    <w:next w:val="Tabellenraster"/>
    <w:uiPriority w:val="99"/>
    <w:locked/>
    <w:rsid w:val="00050F5E"/>
    <w:rPr>
      <w:rFonts w:ascii="Calibri" w:eastAsia="Times New Roman" w:hAnsi="Calibri" w:cs="Calibri"/>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6">
    <w:name w:val="toc 6"/>
    <w:basedOn w:val="Standard"/>
    <w:next w:val="Standard"/>
    <w:autoRedefine/>
    <w:uiPriority w:val="39"/>
    <w:unhideWhenUsed/>
    <w:rsid w:val="00D9076D"/>
    <w:pPr>
      <w:spacing w:after="0"/>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D9076D"/>
    <w:pPr>
      <w:spacing w:after="0"/>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D9076D"/>
    <w:pPr>
      <w:spacing w:after="0"/>
      <w:ind w:left="16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993EE1"/>
    <w:pPr>
      <w:spacing w:after="0"/>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993EE1"/>
    <w:pPr>
      <w:spacing w:after="0"/>
      <w:ind w:left="96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993EE1"/>
    <w:pPr>
      <w:spacing w:after="0"/>
      <w:ind w:left="1920"/>
    </w:pPr>
    <w:rPr>
      <w:rFonts w:asciiTheme="minorHAnsi" w:hAnsiTheme="minorHAnsi" w:cstheme="minorHAnsi"/>
      <w:sz w:val="20"/>
      <w:szCs w:val="20"/>
    </w:rPr>
  </w:style>
  <w:style w:type="paragraph" w:customStyle="1" w:styleId="Hyperlink2">
    <w:name w:val="Hyperlink2"/>
    <w:basedOn w:val="Standard"/>
    <w:qFormat/>
    <w:rsid w:val="00C2202B"/>
    <w:pPr>
      <w:spacing w:after="0"/>
    </w:pPr>
    <w:rPr>
      <w:color w:val="00A0B6" w:themeColor="accent1"/>
    </w:rPr>
  </w:style>
  <w:style w:type="character" w:customStyle="1" w:styleId="NichtaufgelsteErwhnung1">
    <w:name w:val="Nicht aufgelöste Erwähnung1"/>
    <w:basedOn w:val="Absatz-Standardschriftart"/>
    <w:uiPriority w:val="99"/>
    <w:semiHidden/>
    <w:unhideWhenUsed/>
    <w:rsid w:val="00563D3A"/>
    <w:rPr>
      <w:color w:val="808080"/>
      <w:shd w:val="clear" w:color="auto" w:fill="E6E6E6"/>
    </w:rPr>
  </w:style>
  <w:style w:type="character" w:styleId="NichtaufgelsteErwhnung">
    <w:name w:val="Unresolved Mention"/>
    <w:basedOn w:val="Absatz-Standardschriftart"/>
    <w:uiPriority w:val="99"/>
    <w:semiHidden/>
    <w:unhideWhenUsed/>
    <w:rsid w:val="00844AF0"/>
    <w:rPr>
      <w:color w:val="808080"/>
      <w:shd w:val="clear" w:color="auto" w:fill="E6E6E6"/>
    </w:rPr>
  </w:style>
  <w:style w:type="character" w:customStyle="1" w:styleId="jlqj4b">
    <w:name w:val="jlqj4b"/>
    <w:basedOn w:val="Absatz-Standardschriftart"/>
    <w:rsid w:val="006727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169047">
      <w:bodyDiv w:val="1"/>
      <w:marLeft w:val="0"/>
      <w:marRight w:val="0"/>
      <w:marTop w:val="0"/>
      <w:marBottom w:val="0"/>
      <w:divBdr>
        <w:top w:val="none" w:sz="0" w:space="0" w:color="auto"/>
        <w:left w:val="none" w:sz="0" w:space="0" w:color="auto"/>
        <w:bottom w:val="none" w:sz="0" w:space="0" w:color="auto"/>
        <w:right w:val="none" w:sz="0" w:space="0" w:color="auto"/>
      </w:divBdr>
    </w:div>
    <w:div w:id="774517744">
      <w:bodyDiv w:val="1"/>
      <w:marLeft w:val="0"/>
      <w:marRight w:val="0"/>
      <w:marTop w:val="0"/>
      <w:marBottom w:val="0"/>
      <w:divBdr>
        <w:top w:val="none" w:sz="0" w:space="0" w:color="auto"/>
        <w:left w:val="none" w:sz="0" w:space="0" w:color="auto"/>
        <w:bottom w:val="none" w:sz="0" w:space="0" w:color="auto"/>
        <w:right w:val="none" w:sz="0" w:space="0" w:color="auto"/>
      </w:divBdr>
    </w:div>
    <w:div w:id="1240941962">
      <w:bodyDiv w:val="1"/>
      <w:marLeft w:val="0"/>
      <w:marRight w:val="0"/>
      <w:marTop w:val="0"/>
      <w:marBottom w:val="0"/>
      <w:divBdr>
        <w:top w:val="none" w:sz="0" w:space="0" w:color="auto"/>
        <w:left w:val="none" w:sz="0" w:space="0" w:color="auto"/>
        <w:bottom w:val="none" w:sz="0" w:space="0" w:color="auto"/>
        <w:right w:val="none" w:sz="0" w:space="0" w:color="auto"/>
      </w:divBdr>
      <w:divsChild>
        <w:div w:id="1427845729">
          <w:marLeft w:val="648"/>
          <w:marRight w:val="0"/>
          <w:marTop w:val="160"/>
          <w:marBottom w:val="0"/>
          <w:divBdr>
            <w:top w:val="none" w:sz="0" w:space="0" w:color="auto"/>
            <w:left w:val="none" w:sz="0" w:space="0" w:color="auto"/>
            <w:bottom w:val="none" w:sz="0" w:space="0" w:color="auto"/>
            <w:right w:val="none" w:sz="0" w:space="0" w:color="auto"/>
          </w:divBdr>
        </w:div>
        <w:div w:id="449593460">
          <w:marLeft w:val="648"/>
          <w:marRight w:val="0"/>
          <w:marTop w:val="160"/>
          <w:marBottom w:val="0"/>
          <w:divBdr>
            <w:top w:val="none" w:sz="0" w:space="0" w:color="auto"/>
            <w:left w:val="none" w:sz="0" w:space="0" w:color="auto"/>
            <w:bottom w:val="none" w:sz="0" w:space="0" w:color="auto"/>
            <w:right w:val="none" w:sz="0" w:space="0" w:color="auto"/>
          </w:divBdr>
        </w:div>
      </w:divsChild>
    </w:div>
    <w:div w:id="1813404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wnload.eclipse.org/gendoc/updates/releases/0.7.2/2018-09/" TargetMode="External"/><Relationship Id="rId1" Type="http://schemas.openxmlformats.org/officeDocument/2006/relationships/hyperlink" Target="https://www.eclipse.org/gendoc/downloads/download.php"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72.png"/><Relationship Id="rId303" Type="http://schemas.openxmlformats.org/officeDocument/2006/relationships/package" Target="embeddings/Microsoft_Word_Document.docx"/><Relationship Id="rId21" Type="http://schemas.openxmlformats.org/officeDocument/2006/relationships/hyperlink" Target="https://eclipse.org/papyrus/download.html" TargetMode="External"/><Relationship Id="rId42" Type="http://schemas.openxmlformats.org/officeDocument/2006/relationships/image" Target="media/image25.png"/><Relationship Id="rId63" Type="http://schemas.openxmlformats.org/officeDocument/2006/relationships/image" Target="media/image46.png"/><Relationship Id="rId84" Type="http://schemas.microsoft.com/office/2016/09/relationships/commentsIds" Target="commentsIds.xml"/><Relationship Id="rId138" Type="http://schemas.openxmlformats.org/officeDocument/2006/relationships/package" Target="embeddings/Microsoft_PowerPoint_Slide2.sldx"/><Relationship Id="rId159" Type="http://schemas.openxmlformats.org/officeDocument/2006/relationships/image" Target="media/image135.png"/><Relationship Id="rId324" Type="http://schemas.openxmlformats.org/officeDocument/2006/relationships/image" Target="media/image281.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78.png"/><Relationship Id="rId226" Type="http://schemas.openxmlformats.org/officeDocument/2006/relationships/image" Target="media/image199.png"/><Relationship Id="rId247" Type="http://schemas.openxmlformats.org/officeDocument/2006/relationships/image" Target="media/image220.png"/><Relationship Id="rId107" Type="http://schemas.openxmlformats.org/officeDocument/2006/relationships/image" Target="media/image86.png"/><Relationship Id="rId268" Type="http://schemas.openxmlformats.org/officeDocument/2006/relationships/image" Target="media/image241.png"/><Relationship Id="rId289" Type="http://schemas.openxmlformats.org/officeDocument/2006/relationships/image" Target="media/image262.png"/><Relationship Id="rId11" Type="http://schemas.openxmlformats.org/officeDocument/2006/relationships/hyperlink" Target="https://www.eclipse.org/papyrus/"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5.png"/><Relationship Id="rId314" Type="http://schemas.openxmlformats.org/officeDocument/2006/relationships/header" Target="header6.xml"/><Relationship Id="rId335" Type="http://schemas.openxmlformats.org/officeDocument/2006/relationships/footer" Target="footer9.xml"/><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6.png"/><Relationship Id="rId181" Type="http://schemas.openxmlformats.org/officeDocument/2006/relationships/image" Target="media/image156.png"/><Relationship Id="rId216" Type="http://schemas.openxmlformats.org/officeDocument/2006/relationships/image" Target="media/image189.png"/><Relationship Id="rId237" Type="http://schemas.openxmlformats.org/officeDocument/2006/relationships/image" Target="media/image210.png"/><Relationship Id="rId258" Type="http://schemas.openxmlformats.org/officeDocument/2006/relationships/image" Target="media/image231.png"/><Relationship Id="rId279" Type="http://schemas.openxmlformats.org/officeDocument/2006/relationships/image" Target="media/image252.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hyperlink" Target="https://github.com/OpenNetworkingFoundation/EAGLE-Open-Model-Profile-and-Tools/tree/ToolChain" TargetMode="External"/><Relationship Id="rId290" Type="http://schemas.openxmlformats.org/officeDocument/2006/relationships/image" Target="media/image263.png"/><Relationship Id="rId304" Type="http://schemas.openxmlformats.org/officeDocument/2006/relationships/header" Target="header1.xml"/><Relationship Id="rId325" Type="http://schemas.openxmlformats.org/officeDocument/2006/relationships/image" Target="media/image282.png"/><Relationship Id="rId85" Type="http://schemas.microsoft.com/office/2018/08/relationships/commentsExtensible" Target="commentsExtensible.xml"/><Relationship Id="rId150" Type="http://schemas.openxmlformats.org/officeDocument/2006/relationships/image" Target="media/image126.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79.png"/><Relationship Id="rId227" Type="http://schemas.openxmlformats.org/officeDocument/2006/relationships/image" Target="media/image200.png"/><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hyperlink" Target="https://eclipse.org/" TargetMode="Externa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3.png"/><Relationship Id="rId315" Type="http://schemas.openxmlformats.org/officeDocument/2006/relationships/footer" Target="footer6.xml"/><Relationship Id="rId336" Type="http://schemas.openxmlformats.org/officeDocument/2006/relationships/fontTable" Target="fontTable.xml"/><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5.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7.png"/><Relationship Id="rId217" Type="http://schemas.openxmlformats.org/officeDocument/2006/relationships/image" Target="media/image190.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6.png"/><Relationship Id="rId119" Type="http://schemas.openxmlformats.org/officeDocument/2006/relationships/image" Target="media/image98.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footer" Target="footer1.xml"/><Relationship Id="rId326" Type="http://schemas.openxmlformats.org/officeDocument/2006/relationships/image" Target="media/image28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27.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hyperlink" Target="http://www.uml.org/" TargetMode="External"/><Relationship Id="rId109" Type="http://schemas.openxmlformats.org/officeDocument/2006/relationships/image" Target="media/image88.png"/><Relationship Id="rId260" Type="http://schemas.openxmlformats.org/officeDocument/2006/relationships/image" Target="media/image233.png"/><Relationship Id="rId281" Type="http://schemas.openxmlformats.org/officeDocument/2006/relationships/image" Target="media/image254.png"/><Relationship Id="rId316" Type="http://schemas.openxmlformats.org/officeDocument/2006/relationships/header" Target="header7.xml"/><Relationship Id="rId337" Type="http://schemas.microsoft.com/office/2011/relationships/people" Target="people.xml"/><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7.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8.png"/><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header" Target="header2.xml"/><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image" Target="media/image284.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9.emf"/><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hyperlink" Target="https://3vf60mmveq1g8vzn48q2o71a-wpengine.netdna-ssl.com/wp-content/uploads/2018/08/TR-514_UML_Modeling_Guidelines_v1.3-1.pdf"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79.png"/><Relationship Id="rId282" Type="http://schemas.openxmlformats.org/officeDocument/2006/relationships/image" Target="media/image255.png"/><Relationship Id="rId317" Type="http://schemas.openxmlformats.org/officeDocument/2006/relationships/footer" Target="footer7.xml"/><Relationship Id="rId338"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9.png"/><Relationship Id="rId219" Type="http://schemas.openxmlformats.org/officeDocument/2006/relationships/image" Target="media/image192.png"/><Relationship Id="rId3" Type="http://schemas.openxmlformats.org/officeDocument/2006/relationships/styles" Target="styles.xml"/><Relationship Id="rId214" Type="http://schemas.openxmlformats.org/officeDocument/2006/relationships/image" Target="media/image187.png"/><Relationship Id="rId230" Type="http://schemas.openxmlformats.org/officeDocument/2006/relationships/image" Target="media/image203.png"/><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1.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5.emf"/><Relationship Id="rId158" Type="http://schemas.openxmlformats.org/officeDocument/2006/relationships/image" Target="media/image134.png"/><Relationship Id="rId272" Type="http://schemas.openxmlformats.org/officeDocument/2006/relationships/image" Target="media/image245.png"/><Relationship Id="rId293" Type="http://schemas.openxmlformats.org/officeDocument/2006/relationships/image" Target="media/image266.png"/><Relationship Id="rId302" Type="http://schemas.openxmlformats.org/officeDocument/2006/relationships/image" Target="media/image275.emf"/><Relationship Id="rId307" Type="http://schemas.openxmlformats.org/officeDocument/2006/relationships/footer" Target="footer2.xml"/><Relationship Id="rId323" Type="http://schemas.openxmlformats.org/officeDocument/2006/relationships/image" Target="media/image280.png"/><Relationship Id="rId328" Type="http://schemas.openxmlformats.org/officeDocument/2006/relationships/image" Target="media/image285.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microsoft.com/office/2011/relationships/commentsExtended" Target="commentsExtended.xml"/><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29.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package" Target="embeddings/Microsoft_PowerPoint_Slide3.sldx"/><Relationship Id="rId209" Type="http://schemas.openxmlformats.org/officeDocument/2006/relationships/image" Target="media/image182.png"/><Relationship Id="rId190" Type="http://schemas.openxmlformats.org/officeDocument/2006/relationships/image" Target="media/image165.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241" Type="http://schemas.openxmlformats.org/officeDocument/2006/relationships/image" Target="media/image214.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61.png"/><Relationship Id="rId15" Type="http://schemas.openxmlformats.org/officeDocument/2006/relationships/hyperlink" Target="https://github.com/OpenNetworkingFoundation/EAGLE-Open-Model-Profile-and-Tools"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35.png"/><Relationship Id="rId283" Type="http://schemas.openxmlformats.org/officeDocument/2006/relationships/image" Target="media/image256.png"/><Relationship Id="rId313" Type="http://schemas.openxmlformats.org/officeDocument/2006/relationships/footer" Target="footer5.xml"/><Relationship Id="rId318" Type="http://schemas.openxmlformats.org/officeDocument/2006/relationships/image" Target="media/image276.emf"/><Relationship Id="rId10" Type="http://schemas.openxmlformats.org/officeDocument/2006/relationships/hyperlink" Target="http://www.opennetworking.org"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hyperlink" Target="https://github.com/OpenNetworkingFoundation/EAGLE-Open-Model-Profile-and-Tools.git" TargetMode="External"/><Relationship Id="rId185" Type="http://schemas.openxmlformats.org/officeDocument/2006/relationships/image" Target="media/image160.png"/><Relationship Id="rId33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3.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26" Type="http://schemas.openxmlformats.org/officeDocument/2006/relationships/image" Target="media/image9.pn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header" Target="header3.xml"/><Relationship Id="rId329" Type="http://schemas.openxmlformats.org/officeDocument/2006/relationships/image" Target="media/image28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0.png"/><Relationship Id="rId175" Type="http://schemas.openxmlformats.org/officeDocument/2006/relationships/image" Target="media/image150.png"/><Relationship Id="rId196" Type="http://schemas.openxmlformats.org/officeDocument/2006/relationships/image" Target="media/image170.emf"/><Relationship Id="rId200" Type="http://schemas.openxmlformats.org/officeDocument/2006/relationships/image" Target="media/image173.png"/><Relationship Id="rId16" Type="http://schemas.openxmlformats.org/officeDocument/2006/relationships/hyperlink" Target="https://github.com/OpenNetworkingFoundation/EAGLE-Open-Model-Profile-and-Tools/tree/ToolChain/UmlProfiles" TargetMode="Externa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image" Target="media/image257.png"/><Relationship Id="rId319" Type="http://schemas.openxmlformats.org/officeDocument/2006/relationships/package" Target="embeddings/Microsoft_Word_Document5.docx"/><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0.png"/><Relationship Id="rId330" Type="http://schemas.openxmlformats.org/officeDocument/2006/relationships/image" Target="media/image287.png"/><Relationship Id="rId90" Type="http://schemas.openxmlformats.org/officeDocument/2006/relationships/image" Target="media/image69.png"/><Relationship Id="rId165" Type="http://schemas.openxmlformats.org/officeDocument/2006/relationships/image" Target="media/image141.png"/><Relationship Id="rId186" Type="http://schemas.openxmlformats.org/officeDocument/2006/relationships/image" Target="media/image161.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footer" Target="footer3.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2.png"/><Relationship Id="rId134" Type="http://schemas.openxmlformats.org/officeDocument/2006/relationships/image" Target="media/image113.emf"/><Relationship Id="rId320" Type="http://schemas.openxmlformats.org/officeDocument/2006/relationships/image" Target="media/image277.png"/><Relationship Id="rId80" Type="http://schemas.openxmlformats.org/officeDocument/2006/relationships/image" Target="media/image63.png"/><Relationship Id="rId155" Type="http://schemas.openxmlformats.org/officeDocument/2006/relationships/image" Target="media/image131.png"/><Relationship Id="rId176" Type="http://schemas.openxmlformats.org/officeDocument/2006/relationships/image" Target="media/image151.png"/><Relationship Id="rId197" Type="http://schemas.openxmlformats.org/officeDocument/2006/relationships/package" Target="embeddings/Microsoft_PowerPoint_Slide4.sldx"/><Relationship Id="rId201" Type="http://schemas.openxmlformats.org/officeDocument/2006/relationships/image" Target="media/image174.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hyperlink" Target="https://www.eclipse.org/gendoc/"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header" Target="header4.xml"/><Relationship Id="rId70" Type="http://schemas.openxmlformats.org/officeDocument/2006/relationships/image" Target="media/image53.png"/><Relationship Id="rId91" Type="http://schemas.openxmlformats.org/officeDocument/2006/relationships/image" Target="media/image70.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2.png"/><Relationship Id="rId331" Type="http://schemas.openxmlformats.org/officeDocument/2006/relationships/image" Target="media/image288.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package" Target="embeddings/Microsoft_PowerPoint_Slide1.sldx"/><Relationship Id="rId156" Type="http://schemas.openxmlformats.org/officeDocument/2006/relationships/image" Target="media/image132.png"/><Relationship Id="rId177" Type="http://schemas.openxmlformats.org/officeDocument/2006/relationships/image" Target="media/image152.png"/><Relationship Id="rId198" Type="http://schemas.openxmlformats.org/officeDocument/2006/relationships/image" Target="media/image171.png"/><Relationship Id="rId321" Type="http://schemas.openxmlformats.org/officeDocument/2006/relationships/image" Target="media/image278.png"/><Relationship Id="rId202" Type="http://schemas.openxmlformats.org/officeDocument/2006/relationships/image" Target="media/image175.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3.emf"/><Relationship Id="rId39" Type="http://schemas.openxmlformats.org/officeDocument/2006/relationships/image" Target="media/image22.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33.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3.png"/><Relationship Id="rId311" Type="http://schemas.openxmlformats.org/officeDocument/2006/relationships/footer" Target="footer4.xml"/><Relationship Id="rId332" Type="http://schemas.openxmlformats.org/officeDocument/2006/relationships/header" Target="header8.xml"/><Relationship Id="rId71" Type="http://schemas.openxmlformats.org/officeDocument/2006/relationships/image" Target="media/image54.png"/><Relationship Id="rId92" Type="http://schemas.openxmlformats.org/officeDocument/2006/relationships/image" Target="media/image71.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image" Target="media/image23.png"/><Relationship Id="rId115" Type="http://schemas.openxmlformats.org/officeDocument/2006/relationships/image" Target="media/image94.png"/><Relationship Id="rId136" Type="http://schemas.openxmlformats.org/officeDocument/2006/relationships/image" Target="media/image114.png"/><Relationship Id="rId157" Type="http://schemas.openxmlformats.org/officeDocument/2006/relationships/image" Target="media/image133.png"/><Relationship Id="rId178" Type="http://schemas.openxmlformats.org/officeDocument/2006/relationships/image" Target="media/image153.png"/><Relationship Id="rId301" Type="http://schemas.openxmlformats.org/officeDocument/2006/relationships/image" Target="media/image274.png"/><Relationship Id="rId322" Type="http://schemas.openxmlformats.org/officeDocument/2006/relationships/image" Target="media/image279.png"/><Relationship Id="rId61" Type="http://schemas.openxmlformats.org/officeDocument/2006/relationships/image" Target="media/image44.png"/><Relationship Id="rId82" Type="http://schemas.openxmlformats.org/officeDocument/2006/relationships/comments" Target="comments.xml"/><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package" Target="embeddings/Microsoft_PowerPoint_Slide.sldx"/><Relationship Id="rId224" Type="http://schemas.openxmlformats.org/officeDocument/2006/relationships/image" Target="media/image197.png"/><Relationship Id="rId245" Type="http://schemas.openxmlformats.org/officeDocument/2006/relationships/image" Target="media/image218.emf"/><Relationship Id="rId266" Type="http://schemas.openxmlformats.org/officeDocument/2006/relationships/image" Target="media/image239.png"/><Relationship Id="rId287" Type="http://schemas.openxmlformats.org/officeDocument/2006/relationships/image" Target="media/image260.png"/><Relationship Id="rId30" Type="http://schemas.openxmlformats.org/officeDocument/2006/relationships/image" Target="media/image13.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header" Target="header5.xml"/><Relationship Id="rId333" Type="http://schemas.openxmlformats.org/officeDocument/2006/relationships/footer" Target="footer8.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2.png"/><Relationship Id="rId189" Type="http://schemas.openxmlformats.org/officeDocument/2006/relationships/image" Target="media/image164.png"/></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24D42D-AA28-49F8-853E-FA3B21ECD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116</Pages>
  <Words>13358</Words>
  <Characters>84161</Characters>
  <Application>Microsoft Office Word</Application>
  <DocSecurity>0</DocSecurity>
  <Lines>701</Lines>
  <Paragraphs>194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Tompertdesign</Company>
  <LinksUpToDate>false</LinksUpToDate>
  <CharactersWithSpaces>97325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Cassandra Blair</dc:creator>
  <cp:lastModifiedBy>Zeuner, Bernd</cp:lastModifiedBy>
  <cp:revision>9</cp:revision>
  <dcterms:created xsi:type="dcterms:W3CDTF">2018-11-29T13:48:00Z</dcterms:created>
  <dcterms:modified xsi:type="dcterms:W3CDTF">2021-09-02T15:10:00Z</dcterms:modified>
</cp:coreProperties>
</file>